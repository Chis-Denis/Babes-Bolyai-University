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7ls71skui9r2" w:id="0"/>
      <w:bookmarkEnd w:id="0"/>
      <w:r w:rsidDel="00000000" w:rsidR="00000000" w:rsidRPr="00000000">
        <w:rPr>
          <w:rtl w:val="0"/>
        </w:rPr>
        <w:t xml:space="preserve">BOF</w:t>
      </w:r>
    </w:p>
    <w:p w:rsidR="00000000" w:rsidDel="00000000" w:rsidP="00000000" w:rsidRDefault="00000000" w:rsidRPr="00000000" w14:paraId="00000002">
      <w:pPr>
        <w:rPr/>
      </w:pPr>
      <w:r w:rsidDel="00000000" w:rsidR="00000000" w:rsidRPr="00000000">
        <w:rPr>
          <w:rtl w:val="0"/>
        </w:rPr>
        <w:t xml:space="preserve">course also online</w:t>
      </w:r>
    </w:p>
    <w:p w:rsidR="00000000" w:rsidDel="00000000" w:rsidP="00000000" w:rsidRDefault="00000000" w:rsidRPr="00000000" w14:paraId="00000003">
      <w:pPr>
        <w:rPr/>
      </w:pPr>
      <w:hyperlink r:id="rId6">
        <w:r w:rsidDel="00000000" w:rsidR="00000000" w:rsidRPr="00000000">
          <w:rPr>
            <w:color w:val="1155cc"/>
            <w:u w:val="single"/>
            <w:rtl w:val="0"/>
          </w:rPr>
          <w:t xml:space="preserve">https://www.cs.ubbcluj.ro/~rlupsa/edu/pdp/</w:t>
        </w:r>
      </w:hyperlink>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pPr>
      <w:bookmarkStart w:colFirst="0" w:colLast="0" w:name="_yr6amabdlpgz" w:id="1"/>
      <w:bookmarkEnd w:id="1"/>
      <w:r w:rsidDel="00000000" w:rsidR="00000000" w:rsidRPr="00000000">
        <w:rPr>
          <w:rtl w:val="0"/>
        </w:rPr>
        <w:t xml:space="preserve">LECTURE W1</w:t>
      </w:r>
    </w:p>
    <w:p w:rsidR="00000000" w:rsidDel="00000000" w:rsidP="00000000" w:rsidRDefault="00000000" w:rsidRPr="00000000" w14:paraId="00000006">
      <w:pPr>
        <w:rPr/>
      </w:pPr>
      <w:r w:rsidDel="00000000" w:rsidR="00000000" w:rsidRPr="00000000">
        <w:rPr>
          <w:rtl w:val="0"/>
        </w:rPr>
        <w:t xml:space="preserve">multithreaded programming  - google images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concurrent = several tasks that are in progress at the same time, not completely independent</w:t>
      </w:r>
    </w:p>
    <w:p w:rsidR="00000000" w:rsidDel="00000000" w:rsidP="00000000" w:rsidRDefault="00000000" w:rsidRPr="00000000" w14:paraId="0000000A">
      <w:pPr>
        <w:rPr/>
      </w:pPr>
      <w:r w:rsidDel="00000000" w:rsidR="00000000" w:rsidRPr="00000000">
        <w:rPr>
          <w:rtl w:val="0"/>
        </w:rPr>
        <w:t xml:space="preserve">switching tasks is problematic</w:t>
      </w:r>
    </w:p>
    <w:p w:rsidR="00000000" w:rsidDel="00000000" w:rsidP="00000000" w:rsidRDefault="00000000" w:rsidRPr="00000000" w14:paraId="0000000B">
      <w:pPr>
        <w:rPr/>
      </w:pPr>
      <w:r w:rsidDel="00000000" w:rsidR="00000000" w:rsidRPr="00000000">
        <w:rPr>
          <w:rtl w:val="0"/>
        </w:rPr>
        <w:t xml:space="preserve">??? core pins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parallel =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distributed = higher cost of communication,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1970' -&gt; 1Mhz</w:t>
      </w:r>
    </w:p>
    <w:p w:rsidR="00000000" w:rsidDel="00000000" w:rsidP="00000000" w:rsidRDefault="00000000" w:rsidRPr="00000000" w14:paraId="00000012">
      <w:pPr>
        <w:rPr/>
      </w:pPr>
      <w:r w:rsidDel="00000000" w:rsidR="00000000" w:rsidRPr="00000000">
        <w:rPr>
          <w:rtl w:val="0"/>
        </w:rPr>
        <w:t xml:space="preserve">1999 -&gt; 4Ghz</w:t>
      </w:r>
    </w:p>
    <w:p w:rsidR="00000000" w:rsidDel="00000000" w:rsidP="00000000" w:rsidRDefault="00000000" w:rsidRPr="00000000" w14:paraId="00000013">
      <w:pPr>
        <w:rPr/>
      </w:pPr>
      <w:r w:rsidDel="00000000" w:rsidR="00000000" w:rsidRPr="00000000">
        <w:rPr>
          <w:rtl w:val="0"/>
        </w:rPr>
        <w:t xml:space="preserve">now it is the same, because increasing the freq would lead to too much heat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time to do addition operation = depends on the distance from the input to the output, through the transistors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processor pipeline - starting the next operation when the current is still on-going</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"there's no cloud, there's only someone else's computer"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miracle on the hot?? - dual engine failure</w:t>
      </w:r>
    </w:p>
    <w:p w:rsidR="00000000" w:rsidDel="00000000" w:rsidP="00000000" w:rsidRDefault="00000000" w:rsidRPr="00000000" w14:paraId="0000001D">
      <w:pPr>
        <w:rPr/>
      </w:pPr>
      <w:r w:rsidDel="00000000" w:rsidR="00000000" w:rsidRPr="00000000">
        <w:rPr>
          <w:rtl w:val="0"/>
        </w:rPr>
        <w:t xml:space="preserve">4-engine plane flew through a volcano ash cloud and all 4 engines failed</w:t>
      </w:r>
    </w:p>
    <w:p w:rsidR="00000000" w:rsidDel="00000000" w:rsidP="00000000" w:rsidRDefault="00000000" w:rsidRPr="00000000" w14:paraId="0000001E">
      <w:pPr>
        <w:rPr/>
      </w:pPr>
      <w:r w:rsidDel="00000000" w:rsidR="00000000" w:rsidRPr="00000000">
        <w:rPr>
          <w:rtl w:val="0"/>
        </w:rPr>
        <w:t xml:space="preserve">arian 5 because of a programming mistake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why not:</w:t>
      </w:r>
    </w:p>
    <w:p w:rsidR="00000000" w:rsidDel="00000000" w:rsidP="00000000" w:rsidRDefault="00000000" w:rsidRPr="00000000" w14:paraId="00000021">
      <w:pPr>
        <w:rPr/>
      </w:pPr>
      <w:r w:rsidDel="00000000" w:rsidR="00000000" w:rsidRPr="00000000">
        <w:rPr>
          <w:rtl w:val="0"/>
        </w:rPr>
        <w:t xml:space="preserve">race condition - needs serialization w.r.t. the shared resource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spectrum &amp; meltdown security issues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getting rid of race conditions - mutexes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deadlock - circular wait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non-determinism - a bug that manifest often enough to be problematic, but seldom enough to not be able to fix it</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0xCDCDCDCD in visual studio standard library on unallocated memory in order to make bugs easier to trace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lack of global state, lack of universal chronology (distributed system only)</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H1: Lecture 2</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10s of nanoseconds to access RAM memory</w:t>
      </w:r>
    </w:p>
    <w:p w:rsidR="00000000" w:rsidDel="00000000" w:rsidP="00000000" w:rsidRDefault="00000000" w:rsidRPr="00000000" w14:paraId="00000034">
      <w:pPr>
        <w:rPr/>
      </w:pPr>
      <w:r w:rsidDel="00000000" w:rsidR="00000000" w:rsidRPr="00000000">
        <w:rPr>
          <w:rtl w:val="0"/>
        </w:rPr>
        <w:t xml:space="preserve">ideal average time on cpu 100-200 picosecond</w:t>
      </w:r>
    </w:p>
    <w:p w:rsidR="00000000" w:rsidDel="00000000" w:rsidP="00000000" w:rsidRDefault="00000000" w:rsidRPr="00000000" w14:paraId="00000035">
      <w:pPr>
        <w:rPr/>
      </w:pPr>
      <w:r w:rsidDel="00000000" w:rsidR="00000000" w:rsidRPr="00000000">
        <w:rPr>
          <w:rtl w:val="0"/>
        </w:rPr>
        <w:t xml:space="preserve">solution: cache memory</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main memory: latency vs throughput</w:t>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dynamic ram - DRAM - means content is continuously refreshed</w:t>
      </w:r>
    </w:p>
    <w:p w:rsidR="00000000" w:rsidDel="00000000" w:rsidP="00000000" w:rsidRDefault="00000000" w:rsidRPr="00000000" w14:paraId="00000039">
      <w:pPr>
        <w:numPr>
          <w:ilvl w:val="0"/>
          <w:numId w:val="2"/>
        </w:numPr>
        <w:ind w:left="720" w:hanging="360"/>
        <w:rPr>
          <w:u w:val="none"/>
        </w:rPr>
      </w:pPr>
      <w:r w:rsidDel="00000000" w:rsidR="00000000" w:rsidRPr="00000000">
        <w:rPr>
          <w:rtl w:val="0"/>
        </w:rPr>
        <w:t xml:space="preserve">SRAM - static ram - doesn't need refresh</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how it works?</w:t>
      </w:r>
    </w:p>
    <w:p w:rsidR="00000000" w:rsidDel="00000000" w:rsidP="00000000" w:rsidRDefault="00000000" w:rsidRPr="00000000" w14:paraId="0000003C">
      <w:pPr>
        <w:rPr/>
      </w:pPr>
      <w:r w:rsidDel="00000000" w:rsidR="00000000" w:rsidRPr="00000000">
        <w:rPr>
          <w:rtl w:val="0"/>
        </w:rPr>
        <w:t xml:space="preserve">you have several capacitors, one for each cell</w:t>
      </w:r>
    </w:p>
    <w:p w:rsidR="00000000" w:rsidDel="00000000" w:rsidP="00000000" w:rsidRDefault="00000000" w:rsidRPr="00000000" w14:paraId="0000003D">
      <w:pPr>
        <w:rPr/>
      </w:pPr>
      <w:r w:rsidDel="00000000" w:rsidR="00000000" w:rsidRPr="00000000">
        <w:rPr>
          <w:rtl w:val="0"/>
        </w:rPr>
        <w:t xml:space="preserve">reading voltage and interpreting it in 0 and 1</w:t>
      </w:r>
    </w:p>
    <w:p w:rsidR="00000000" w:rsidDel="00000000" w:rsidP="00000000" w:rsidRDefault="00000000" w:rsidRPr="00000000" w14:paraId="0000003E">
      <w:pPr>
        <w:rPr/>
      </w:pPr>
      <w:r w:rsidDel="00000000" w:rsidR="00000000" w:rsidRPr="00000000">
        <w:rPr>
          <w:rtl w:val="0"/>
        </w:rPr>
        <w:t xml:space="preserve">you throw a glass of water on a corridor, and someone in the corner checks the level of water</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reading is destructive</w:t>
      </w:r>
    </w:p>
    <w:p w:rsidR="00000000" w:rsidDel="00000000" w:rsidP="00000000" w:rsidRDefault="00000000" w:rsidRPr="00000000" w14:paraId="00000041">
      <w:pPr>
        <w:rPr/>
      </w:pPr>
      <w:r w:rsidDel="00000000" w:rsidR="00000000" w:rsidRPr="00000000">
        <w:rPr>
          <w:rtl w:val="0"/>
        </w:rPr>
        <w:t xml:space="preserve">larger the memory, slower the reading process</w:t>
      </w:r>
    </w:p>
    <w:p w:rsidR="00000000" w:rsidDel="00000000" w:rsidP="00000000" w:rsidRDefault="00000000" w:rsidRPr="00000000" w14:paraId="00000042">
      <w:pPr>
        <w:rPr/>
      </w:pPr>
      <w:r w:rsidDel="00000000" w:rsidR="00000000" w:rsidRPr="00000000">
        <w:rPr>
          <w:rtl w:val="0"/>
        </w:rPr>
        <w:t xml:space="preserve">large parallelism, but large latency</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vector in the cache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memory chips have small increases in access time, but the throughput doubles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visit the cache from the other CPU, w/ a sync mechanism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few variables accessed from one thread, very good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access an array, depends on array size &amp; access pattern; ex: row vs column traversal of a matrix</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communication between cache and memory = cache line, 64 bytes = 512 bits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several threads with different variables which are packed close to one another. if they get in the same ?resource?</w:t>
      </w:r>
    </w:p>
    <w:p w:rsidR="00000000" w:rsidDel="00000000" w:rsidP="00000000" w:rsidRDefault="00000000" w:rsidRPr="00000000" w14:paraId="00000053">
      <w:pPr>
        <w:rPr/>
      </w:pPr>
      <w:r w:rsidDel="00000000" w:rsidR="00000000" w:rsidRPr="00000000">
        <w:rPr>
          <w:rtl w:val="0"/>
        </w:rPr>
        <w:t xml:space="preserve">example :fale-sharing.cpp</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standard: the implemenation can reorder the operation as long as the observable effect is the same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std::atomic&lt;T&gt;::fetch_ad can be used to check if you should have done an operation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tell the compiler to do everything after a given operation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atomic is very restrictive, but its the basc that the processor provides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cond variables, mutexes &amp; everything is built on top of that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g732sj8b9ld2" w:id="2"/>
      <w:bookmarkEnd w:id="2"/>
      <w:r w:rsidDel="00000000" w:rsidR="00000000" w:rsidRPr="00000000">
        <w:rPr>
          <w:rtl w:val="0"/>
        </w:rPr>
        <w:t xml:space="preserve">LAB W1</w:t>
      </w:r>
    </w:p>
    <w:p w:rsidR="00000000" w:rsidDel="00000000" w:rsidP="00000000" w:rsidRDefault="00000000" w:rsidRPr="00000000" w14:paraId="00000063">
      <w:pPr>
        <w:rPr/>
      </w:pPr>
      <w:r w:rsidDel="00000000" w:rsidR="00000000" w:rsidRPr="00000000">
        <w:rPr>
          <w:rtl w:val="0"/>
        </w:rPr>
        <w:t xml:space="preserve">FLCD is the missing piece of the puzzle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why logic gates &amp; Computational Logic - venn &amp; karnaugh diagrams? to make cheaper microchips</w:t>
      </w:r>
    </w:p>
    <w:p w:rsidR="00000000" w:rsidDel="00000000" w:rsidP="00000000" w:rsidRDefault="00000000" w:rsidRPr="00000000" w14:paraId="00000066">
      <w:pPr>
        <w:rPr/>
      </w:pPr>
      <w:r w:rsidDel="00000000" w:rsidR="00000000" w:rsidRPr="00000000">
        <w:rPr>
          <w:rtl w:val="0"/>
        </w:rPr>
        <w:t xml:space="preserve">business idea: fabrica de tranzistori si fabrica de microcipuri</w:t>
      </w:r>
    </w:p>
    <w:p w:rsidR="00000000" w:rsidDel="00000000" w:rsidP="00000000" w:rsidRDefault="00000000" w:rsidRPr="00000000" w14:paraId="00000067">
      <w:pPr>
        <w:rPr/>
      </w:pPr>
      <w:r w:rsidDel="00000000" w:rsidR="00000000" w:rsidRPr="00000000">
        <w:rPr>
          <w:rtl w:val="0"/>
        </w:rPr>
        <w:tab/>
        <w:t xml:space="preserve">farmezi materia prima</w:t>
      </w:r>
    </w:p>
    <w:p w:rsidR="00000000" w:rsidDel="00000000" w:rsidP="00000000" w:rsidRDefault="00000000" w:rsidRPr="00000000" w14:paraId="00000068">
      <w:pPr>
        <w:rPr/>
      </w:pPr>
      <w:r w:rsidDel="00000000" w:rsidR="00000000" w:rsidRPr="00000000">
        <w:rPr>
          <w:rtl w:val="0"/>
        </w:rPr>
        <w:tab/>
        <w:t xml:space="preserve">procesorul Dacic 3</w:t>
      </w:r>
    </w:p>
    <w:p w:rsidR="00000000" w:rsidDel="00000000" w:rsidP="00000000" w:rsidRDefault="00000000" w:rsidRPr="00000000" w14:paraId="00000069">
      <w:pPr>
        <w:rPr/>
      </w:pPr>
      <w:r w:rsidDel="00000000" w:rsidR="00000000" w:rsidRPr="00000000">
        <w:rPr>
          <w:rtl w:val="0"/>
        </w:rPr>
        <w:tab/>
        <w:t xml:space="preserve">o sa ti-l ia si ?apple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big data + deep learning = recommendations</w:t>
      </w:r>
    </w:p>
    <w:p w:rsidR="00000000" w:rsidDel="00000000" w:rsidP="00000000" w:rsidRDefault="00000000" w:rsidRPr="00000000" w14:paraId="0000006C">
      <w:pPr>
        <w:rPr>
          <w:ins w:author="Olivia" w:id="0" w:date="2025-01-30T11:31:15Z"/>
        </w:rPr>
      </w:pPr>
      <w:ins w:author="Olivia" w:id="0" w:date="2025-01-30T11:31:15Z">
        <w:r w:rsidDel="00000000" w:rsidR="00000000" w:rsidRPr="00000000">
          <w:rPr>
            <w:rtl w:val="0"/>
          </w:rPr>
        </w:r>
      </w:ins>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Q: why the empty executable takes so much space?</w:t>
      </w:r>
    </w:p>
    <w:p w:rsidR="00000000" w:rsidDel="00000000" w:rsidP="00000000" w:rsidRDefault="00000000" w:rsidRPr="00000000" w14:paraId="00000070">
      <w:pPr>
        <w:rPr/>
      </w:pPr>
      <w:r w:rsidDel="00000000" w:rsidR="00000000" w:rsidRPr="00000000">
        <w:rPr>
          <w:rtl w:val="0"/>
        </w:rPr>
        <w:t xml:space="preserve">A: routines to handle interrupts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error detection &amp; error correction from Coding Theory from Algebra used in HTTP</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parallel matrix calculation on the GPU</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why amazon is the boss? e-commerece site pe steroizi - global</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American Made tom cruize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why work in cluj? when you can work remote in US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"backbone in cluj is videochat"</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50% drugs; 50% ubb</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he's more afraid of you, than you are of him</w:t>
      </w:r>
    </w:p>
    <w:p w:rsidR="00000000" w:rsidDel="00000000" w:rsidP="00000000" w:rsidRDefault="00000000" w:rsidRPr="00000000" w14:paraId="00000086">
      <w:pPr>
        <w:rPr/>
      </w:pPr>
      <w:r w:rsidDel="00000000" w:rsidR="00000000" w:rsidRPr="00000000">
        <w:rPr>
          <w:rtl w:val="0"/>
        </w:rPr>
        <w:t xml:space="preserve">he's an encyclopedic mind</w:t>
      </w:r>
    </w:p>
    <w:p w:rsidR="00000000" w:rsidDel="00000000" w:rsidP="00000000" w:rsidRDefault="00000000" w:rsidRPr="00000000" w14:paraId="00000087">
      <w:pPr>
        <w:rPr/>
      </w:pPr>
      <w:r w:rsidDel="00000000" w:rsidR="00000000" w:rsidRPr="00000000">
        <w:rPr>
          <w:rtl w:val="0"/>
        </w:rPr>
        <w:t xml:space="preserve">ask him anything you're curious</w:t>
      </w:r>
    </w:p>
    <w:p w:rsidR="00000000" w:rsidDel="00000000" w:rsidP="00000000" w:rsidRDefault="00000000" w:rsidRPr="00000000" w14:paraId="00000088">
      <w:pPr>
        <w:rPr/>
      </w:pPr>
      <w:r w:rsidDel="00000000" w:rsidR="00000000" w:rsidRPr="00000000">
        <w:rPr>
          <w:rtl w:val="0"/>
        </w:rPr>
        <w:t xml:space="preserve">ask him interesting question</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el e super timid, atunci fa tu pasul …. so he can be comfortable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how do plan now to be well in the future?</w:t>
      </w:r>
    </w:p>
    <w:p w:rsidR="00000000" w:rsidDel="00000000" w:rsidP="00000000" w:rsidRDefault="00000000" w:rsidRPr="00000000" w14:paraId="0000008D">
      <w:pPr>
        <w:rPr/>
      </w:pPr>
      <w:r w:rsidDel="00000000" w:rsidR="00000000" w:rsidRPr="00000000">
        <w:rPr>
          <w:rtl w:val="0"/>
        </w:rPr>
        <w:t xml:space="preserve">like chess, think 7 moves ahead</w:t>
      </w:r>
    </w:p>
    <w:p w:rsidR="00000000" w:rsidDel="00000000" w:rsidP="00000000" w:rsidRDefault="00000000" w:rsidRPr="00000000" w14:paraId="0000008E">
      <w:pPr>
        <w:rPr/>
      </w:pPr>
      <w:r w:rsidDel="00000000" w:rsidR="00000000" w:rsidRPr="00000000">
        <w:rPr>
          <w:rtl w:val="0"/>
        </w:rPr>
        <w:t xml:space="preserve">how could you now make your life better in 5, 10 year?</w:t>
      </w:r>
    </w:p>
    <w:p w:rsidR="00000000" w:rsidDel="00000000" w:rsidP="00000000" w:rsidRDefault="00000000" w:rsidRPr="00000000" w14:paraId="0000008F">
      <w:pPr>
        <w:ind w:firstLine="720"/>
        <w:rPr/>
      </w:pPr>
      <w:r w:rsidDel="00000000" w:rsidR="00000000" w:rsidRPr="00000000">
        <w:rPr>
          <w:rtl w:val="0"/>
        </w:rPr>
        <w:t xml:space="preserve">software architect, project manager</w:t>
      </w:r>
    </w:p>
    <w:p w:rsidR="00000000" w:rsidDel="00000000" w:rsidP="00000000" w:rsidRDefault="00000000" w:rsidRPr="00000000" w14:paraId="00000090">
      <w:pPr>
        <w:ind w:firstLine="720"/>
        <w:rPr/>
      </w:pPr>
      <w:r w:rsidDel="00000000" w:rsidR="00000000" w:rsidRPr="00000000">
        <w:rPr>
          <w:rtl w:val="0"/>
        </w:rPr>
        <w:t xml:space="preserve">"orice soldat are … de maresal"</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Sharpe </w:t>
      </w:r>
      <w:hyperlink r:id="rId7">
        <w:r w:rsidDel="00000000" w:rsidR="00000000" w:rsidRPr="00000000">
          <w:rPr>
            <w:color w:val="1155cc"/>
            <w:u w:val="single"/>
            <w:rtl w:val="0"/>
          </w:rPr>
          <w:t xml:space="preserve">https://en.wikipedia.org/wiki/Sharpe_(TV_series)</w:t>
        </w:r>
      </w:hyperlink>
      <w:r w:rsidDel="00000000" w:rsidR="00000000" w:rsidRPr="00000000">
        <w:rPr>
          <w:rtl w:val="0"/>
        </w:rPr>
        <w:t xml:space="preserve">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Bradley Cooper &amp; Emily in Paris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feel better after cursing ads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lab1: nu alegeti 3</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we'll not measure algorithms by # of operations</w:t>
      </w:r>
    </w:p>
    <w:p w:rsidR="00000000" w:rsidDel="00000000" w:rsidP="00000000" w:rsidRDefault="00000000" w:rsidRPr="00000000" w14:paraId="0000009E">
      <w:pPr>
        <w:rPr/>
      </w:pPr>
      <w:r w:rsidDel="00000000" w:rsidR="00000000" w:rsidRPr="00000000">
        <w:rPr>
          <w:rtl w:val="0"/>
        </w:rPr>
        <w:t xml:space="preserve">we want to optimize implementation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they started increasing the core numbers when they could no longer increase the number of transistors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veritasium: </w:t>
      </w:r>
      <w:hyperlink r:id="rId8">
        <w:r w:rsidDel="00000000" w:rsidR="00000000" w:rsidRPr="00000000">
          <w:rPr>
            <w:color w:val="0000ee"/>
            <w:u w:val="single"/>
            <w:rtl w:val="0"/>
          </w:rPr>
          <w:t xml:space="preserve">The Universe is Hostile to Computers</w:t>
        </w:r>
      </w:hyperlink>
      <w:r w:rsidDel="00000000" w:rsidR="00000000" w:rsidRPr="00000000">
        <w:rPr>
          <w:rtl w:val="0"/>
        </w:rPr>
        <w:t xml:space="preserve">  - because there could come stuff from space which changes the bits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trebuie sa pui niste entitati sa faca niste chesti si sa acceseze aceasi resursa printr-un mutex</w:t>
      </w:r>
    </w:p>
    <w:p w:rsidR="00000000" w:rsidDel="00000000" w:rsidP="00000000" w:rsidRDefault="00000000" w:rsidRPr="00000000" w14:paraId="000000A6">
      <w:pPr>
        <w:rPr/>
      </w:pPr>
      <w:r w:rsidDel="00000000" w:rsidR="00000000" w:rsidRPr="00000000">
        <w:rPr>
          <w:rtl w:val="0"/>
        </w:rPr>
        <w:t xml:space="preserve">read the statement with attention</w:t>
      </w:r>
    </w:p>
    <w:p w:rsidR="00000000" w:rsidDel="00000000" w:rsidP="00000000" w:rsidRDefault="00000000" w:rsidRPr="00000000" w14:paraId="000000A7">
      <w:pPr>
        <w:rPr/>
      </w:pPr>
      <w:r w:rsidDel="00000000" w:rsidR="00000000" w:rsidRPr="00000000">
        <w:rPr>
          <w:rtl w:val="0"/>
        </w:rPr>
        <w:t xml:space="preserve">write on teams regarding problems with implementation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no code til next lab, only ideas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how Gabi would do it in a corporation:</w:t>
      </w:r>
    </w:p>
    <w:p w:rsidR="00000000" w:rsidDel="00000000" w:rsidP="00000000" w:rsidRDefault="00000000" w:rsidRPr="00000000" w14:paraId="000000AC">
      <w:pPr>
        <w:rPr/>
      </w:pPr>
      <w:r w:rsidDel="00000000" w:rsidR="00000000" w:rsidRPr="00000000">
        <w:rPr>
          <w:rtl w:val="0"/>
        </w:rPr>
        <w:t xml:space="preserve">write on paper the pseudocode/scheme ideas</w:t>
      </w:r>
    </w:p>
    <w:p w:rsidR="00000000" w:rsidDel="00000000" w:rsidP="00000000" w:rsidRDefault="00000000" w:rsidRPr="00000000" w14:paraId="000000AD">
      <w:pPr>
        <w:rPr/>
      </w:pPr>
      <w:r w:rsidDel="00000000" w:rsidR="00000000" w:rsidRPr="00000000">
        <w:rPr>
          <w:rtl w:val="0"/>
        </w:rPr>
        <w:t xml:space="preserve">follow soundness &amp; completeness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complete = covers all cases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go the senior with the paper and ask him if you're covering all cases</w:t>
      </w:r>
    </w:p>
    <w:p w:rsidR="00000000" w:rsidDel="00000000" w:rsidP="00000000" w:rsidRDefault="00000000" w:rsidRPr="00000000" w14:paraId="000000B2">
      <w:pPr>
        <w:rPr/>
      </w:pPr>
      <w:r w:rsidDel="00000000" w:rsidR="00000000" w:rsidRPr="00000000">
        <w:rPr>
          <w:rtl w:val="0"/>
        </w:rPr>
        <w:t xml:space="preserve">you can trust that algorithm</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now you're done being the informatician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now rtfm instead of going to stackoverflow</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advice: eighty % on thinking; 20% on implementation; 0% on debugging</w:t>
      </w:r>
    </w:p>
    <w:p w:rsidR="00000000" w:rsidDel="00000000" w:rsidP="00000000" w:rsidRDefault="00000000" w:rsidRPr="00000000" w14:paraId="000000B9">
      <w:pPr>
        <w:rPr/>
      </w:pPr>
      <w:r w:rsidDel="00000000" w:rsidR="00000000" w:rsidRPr="00000000">
        <w:rPr>
          <w:rtl w:val="0"/>
        </w:rPr>
        <w:t xml:space="preserve">if debugging &gt; coding; then you're not gonna go far</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0 progress for switching companies</w:t>
      </w:r>
    </w:p>
    <w:p w:rsidR="00000000" w:rsidDel="00000000" w:rsidP="00000000" w:rsidRDefault="00000000" w:rsidRPr="00000000" w14:paraId="000000BC">
      <w:pPr>
        <w:rPr/>
      </w:pPr>
      <w:r w:rsidDel="00000000" w:rsidR="00000000" w:rsidRPr="00000000">
        <w:rPr>
          <w:rtl w:val="0"/>
        </w:rPr>
        <w:t xml:space="preserve">if you don't feel like you're grew in six months, run away</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ce thread-uri ai? ce o sa faca? cum le sincronizei?</w:t>
      </w:r>
    </w:p>
    <w:p w:rsidR="00000000" w:rsidDel="00000000" w:rsidP="00000000" w:rsidRDefault="00000000" w:rsidRPr="00000000" w14:paraId="000000C0">
      <w:pPr>
        <w:rPr/>
      </w:pPr>
      <w:r w:rsidDel="00000000" w:rsidR="00000000" w:rsidRPr="00000000">
        <w:rPr>
          <w:rtl w:val="0"/>
        </w:rPr>
        <w:t xml:space="preserve">care o sa fie contextele de live/dead-lock?</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next time: just a paper with ideas</w:t>
      </w:r>
    </w:p>
    <w:p w:rsidR="00000000" w:rsidDel="00000000" w:rsidP="00000000" w:rsidRDefault="00000000" w:rsidRPr="00000000" w14:paraId="000000C3">
      <w:pPr>
        <w:rPr/>
      </w:pPr>
      <w:r w:rsidDel="00000000" w:rsidR="00000000" w:rsidRPr="00000000">
        <w:rPr>
          <w:rtl w:val="0"/>
        </w:rPr>
        <w:t xml:space="preserve">ne va la curs probabil niste hint-uri</w:t>
      </w:r>
    </w:p>
    <w:p w:rsidR="00000000" w:rsidDel="00000000" w:rsidP="00000000" w:rsidRDefault="00000000" w:rsidRPr="00000000" w14:paraId="000000C4">
      <w:pPr>
        <w:pStyle w:val="Heading1"/>
        <w:rPr/>
      </w:pPr>
      <w:bookmarkStart w:colFirst="0" w:colLast="0" w:name="_xe6zkc9atop8" w:id="3"/>
      <w:bookmarkEnd w:id="3"/>
      <w:r w:rsidDel="00000000" w:rsidR="00000000" w:rsidRPr="00000000">
        <w:rPr>
          <w:rtl w:val="0"/>
        </w:rPr>
        <w:t xml:space="preserve">LECTURE W2</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behind the scenes of C++ λ-function compilation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passing custom information to the OS - to the thread</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waiting threads consume only memory</w:t>
      </w:r>
    </w:p>
    <w:p w:rsidR="00000000" w:rsidDel="00000000" w:rsidP="00000000" w:rsidRDefault="00000000" w:rsidRPr="00000000" w14:paraId="000000CB">
      <w:pPr>
        <w:rPr/>
      </w:pPr>
      <w:r w:rsidDel="00000000" w:rsidR="00000000" w:rsidRPr="00000000">
        <w:rPr>
          <w:rtl w:val="0"/>
        </w:rPr>
        <w:t xml:space="preserve">switching threads uses a few hundred instructions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blocking threads have a timeout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break</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final restriction imposed on closures variables + C# comparison</w:t>
      </w:r>
    </w:p>
    <w:p w:rsidR="00000000" w:rsidDel="00000000" w:rsidP="00000000" w:rsidRDefault="00000000" w:rsidRPr="00000000" w14:paraId="000000D2">
      <w:pPr>
        <w:rPr/>
      </w:pPr>
      <w:r w:rsidDel="00000000" w:rsidR="00000000" w:rsidRPr="00000000">
        <w:rPr>
          <w:rtl w:val="0"/>
        </w:rPr>
        <w:tab/>
        <w:t xml:space="preserve">the difference is seen when creating a λ and using it much later</w:t>
      </w:r>
    </w:p>
    <w:p w:rsidR="00000000" w:rsidDel="00000000" w:rsidP="00000000" w:rsidRDefault="00000000" w:rsidRPr="00000000" w14:paraId="000000D3">
      <w:pPr>
        <w:rPr/>
      </w:pPr>
      <w:r w:rsidDel="00000000" w:rsidR="00000000" w:rsidRPr="00000000">
        <w:rPr>
          <w:rtl w:val="0"/>
        </w:rPr>
        <w:tab/>
      </w:r>
    </w:p>
    <w:p w:rsidR="00000000" w:rsidDel="00000000" w:rsidP="00000000" w:rsidRDefault="00000000" w:rsidRPr="00000000" w14:paraId="000000D4">
      <w:pPr>
        <w:rPr/>
      </w:pPr>
      <w:r w:rsidDel="00000000" w:rsidR="00000000" w:rsidRPr="00000000">
        <w:rPr>
          <w:rtl w:val="0"/>
        </w:rPr>
        <w:tab/>
        <w:t xml:space="preserve">similar to Python's mutable default value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def f l = []</w:t>
      </w:r>
    </w:p>
    <w:p w:rsidR="00000000" w:rsidDel="00000000" w:rsidP="00000000" w:rsidRDefault="00000000" w:rsidRPr="00000000" w14:paraId="000000D7">
      <w:pPr>
        <w:rPr/>
      </w:pPr>
      <w:r w:rsidDel="00000000" w:rsidR="00000000" w:rsidRPr="00000000">
        <w:rPr>
          <w:rtl w:val="0"/>
        </w:rPr>
        <w:tab/>
        <w:t xml:space="preserve">l.append 1</w:t>
      </w:r>
    </w:p>
    <w:p w:rsidR="00000000" w:rsidDel="00000000" w:rsidP="00000000" w:rsidRDefault="00000000" w:rsidRPr="00000000" w14:paraId="000000D8">
      <w:pPr>
        <w:rPr/>
      </w:pPr>
      <w:r w:rsidDel="00000000" w:rsidR="00000000" w:rsidRPr="00000000">
        <w:rPr>
          <w:rtl w:val="0"/>
        </w:rPr>
        <w:tab/>
        <w:t xml:space="preserve">print l</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f []</w:t>
      </w:r>
    </w:p>
    <w:p w:rsidR="00000000" w:rsidDel="00000000" w:rsidP="00000000" w:rsidRDefault="00000000" w:rsidRPr="00000000" w14:paraId="000000DB">
      <w:pPr>
        <w:rPr/>
      </w:pPr>
      <w:r w:rsidDel="00000000" w:rsidR="00000000" w:rsidRPr="00000000">
        <w:rPr>
          <w:rtl w:val="0"/>
        </w:rPr>
        <w:t xml:space="preserve">f []</w:t>
      </w:r>
    </w:p>
    <w:p w:rsidR="00000000" w:rsidDel="00000000" w:rsidP="00000000" w:rsidRDefault="00000000" w:rsidRPr="00000000" w14:paraId="000000DC">
      <w:pPr>
        <w:rPr/>
      </w:pPr>
      <w:r w:rsidDel="00000000" w:rsidR="00000000" w:rsidRPr="00000000">
        <w:rPr>
          <w:rtl w:val="0"/>
        </w:rPr>
        <w:t xml:space="preserve">f [1, 2, 3]</w:t>
      </w:r>
    </w:p>
    <w:p w:rsidR="00000000" w:rsidDel="00000000" w:rsidP="00000000" w:rsidRDefault="00000000" w:rsidRPr="00000000" w14:paraId="000000DD">
      <w:pPr>
        <w:rPr/>
      </w:pPr>
      <w:r w:rsidDel="00000000" w:rsidR="00000000" w:rsidRPr="00000000">
        <w:rPr>
          <w:rtl w:val="0"/>
        </w:rPr>
        <w:t xml:space="preserve">f []</w:t>
      </w:r>
    </w:p>
    <w:p w:rsidR="00000000" w:rsidDel="00000000" w:rsidP="00000000" w:rsidRDefault="00000000" w:rsidRPr="00000000" w14:paraId="000000DE">
      <w:pPr>
        <w:rPr/>
      </w:pPr>
      <w:r w:rsidDel="00000000" w:rsidR="00000000" w:rsidRPr="00000000">
        <w:rPr>
          <w:rtl w:val="0"/>
        </w:rPr>
        <w:t xml:space="preserve">f[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try to run this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mechanism for synchronization: atomic variables &amp; mutexes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ab/>
        <w:t xml:space="preserve">atomic = indivisible</w:t>
      </w:r>
    </w:p>
    <w:p w:rsidR="00000000" w:rsidDel="00000000" w:rsidP="00000000" w:rsidRDefault="00000000" w:rsidRPr="00000000" w14:paraId="000000E5">
      <w:pPr>
        <w:rPr/>
      </w:pPr>
      <w:r w:rsidDel="00000000" w:rsidR="00000000" w:rsidRPr="00000000">
        <w:rPr>
          <w:rtl w:val="0"/>
        </w:rPr>
        <w:tab/>
      </w:r>
    </w:p>
    <w:p w:rsidR="00000000" w:rsidDel="00000000" w:rsidP="00000000" w:rsidRDefault="00000000" w:rsidRPr="00000000" w14:paraId="000000E6">
      <w:pPr>
        <w:rPr/>
      </w:pPr>
      <w:r w:rsidDel="00000000" w:rsidR="00000000" w:rsidRPr="00000000">
        <w:rPr>
          <w:rtl w:val="0"/>
        </w:rPr>
        <w:tab/>
        <w:t xml:space="preserve">std::atomic blocks other threads from doing operations on the same variable</w:t>
      </w:r>
    </w:p>
    <w:p w:rsidR="00000000" w:rsidDel="00000000" w:rsidP="00000000" w:rsidRDefault="00000000" w:rsidRPr="00000000" w14:paraId="000000E7">
      <w:pPr>
        <w:rPr/>
      </w:pPr>
      <w:r w:rsidDel="00000000" w:rsidR="00000000" w:rsidRPr="00000000">
        <w:rPr>
          <w:rtl w:val="0"/>
        </w:rPr>
        <w:tab/>
        <w:t xml:space="preserve">limited to certain simple types and simple operations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ab/>
        <w:t xml:space="preserve">time went from 2ms to 7ms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ab/>
        <w:t xml:space="preserve">the access to that variable will be serialized in hardware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purpose: get rid of the shared variable, which cause bottleneck</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multi-threaded vector sum: have a thread-local variable for the sum, then at the end do the sum of those variables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why sometimes single thread is faster: most of the time is spent in the bottleneck</w:t>
      </w:r>
    </w:p>
    <w:p w:rsidR="00000000" w:rsidDel="00000000" w:rsidP="00000000" w:rsidRDefault="00000000" w:rsidRPr="00000000" w14:paraId="000000F3">
      <w:pPr>
        <w:rPr/>
      </w:pPr>
      <w:r w:rsidDel="00000000" w:rsidR="00000000" w:rsidRPr="00000000">
        <w:rPr>
          <w:rtl w:val="0"/>
        </w:rPr>
        <w:tab/>
        <w:t xml:space="preserve">that's why putting more threads doesn't help</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very expensive to create threads</w:t>
      </w:r>
    </w:p>
    <w:p w:rsidR="00000000" w:rsidDel="00000000" w:rsidP="00000000" w:rsidRDefault="00000000" w:rsidRPr="00000000" w14:paraId="000000F6">
      <w:pPr>
        <w:rPr/>
      </w:pPr>
      <w:r w:rsidDel="00000000" w:rsidR="00000000" w:rsidRPr="00000000">
        <w:rPr>
          <w:rtl w:val="0"/>
        </w:rPr>
        <w:t xml:space="preserve">cache ping pong is more expensive than making sure of exclusive access to a variable</w:t>
      </w:r>
    </w:p>
    <w:p w:rsidR="00000000" w:rsidDel="00000000" w:rsidP="00000000" w:rsidRDefault="00000000" w:rsidRPr="00000000" w14:paraId="000000F7">
      <w:pPr>
        <w:rPr/>
      </w:pPr>
      <w:r w:rsidDel="00000000" w:rsidR="00000000" w:rsidRPr="00000000">
        <w:rPr>
          <w:rtl w:val="0"/>
        </w:rPr>
        <w:tab/>
        <w:t xml:space="preserve">chip manufacturers consider this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real-time computation = the program runs within an allocated time</w:t>
      </w:r>
    </w:p>
    <w:p w:rsidR="00000000" w:rsidDel="00000000" w:rsidP="00000000" w:rsidRDefault="00000000" w:rsidRPr="00000000" w14:paraId="000000FA">
      <w:pPr>
        <w:rPr/>
      </w:pPr>
      <w:r w:rsidDel="00000000" w:rsidR="00000000" w:rsidRPr="00000000">
        <w:rPr>
          <w:rtl w:val="0"/>
        </w:rPr>
        <w:tab/>
        <w:t xml:space="preserve">2 kinds: soft real time - it's ok from time to time for a computation to take longer than usual</w:t>
      </w:r>
    </w:p>
    <w:p w:rsidR="00000000" w:rsidDel="00000000" w:rsidP="00000000" w:rsidRDefault="00000000" w:rsidRPr="00000000" w14:paraId="000000FB">
      <w:pPr>
        <w:rPr/>
      </w:pPr>
      <w:r w:rsidDel="00000000" w:rsidR="00000000" w:rsidRPr="00000000">
        <w:rPr>
          <w:rtl w:val="0"/>
        </w:rPr>
        <w:tab/>
        <w:tab/>
        <w:tab/>
        <w:tab/>
        <w:t xml:space="preserve">- skipping frames that take longer than the time to switch</w:t>
      </w:r>
    </w:p>
    <w:p w:rsidR="00000000" w:rsidDel="00000000" w:rsidP="00000000" w:rsidRDefault="00000000" w:rsidRPr="00000000" w14:paraId="000000FC">
      <w:pPr>
        <w:rPr/>
      </w:pPr>
      <w:r w:rsidDel="00000000" w:rsidR="00000000" w:rsidRPr="00000000">
        <w:rPr>
          <w:rtl w:val="0"/>
        </w:rPr>
        <w:tab/>
        <w:tab/>
        <w:t xml:space="preserve">hard real time - rocket guiding systems, industrial</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rPr/>
      </w:pPr>
      <w:bookmarkStart w:colFirst="0" w:colLast="0" w:name="_eaosyg33ddwy" w:id="4"/>
      <w:bookmarkEnd w:id="4"/>
      <w:r w:rsidDel="00000000" w:rsidR="00000000" w:rsidRPr="00000000">
        <w:rPr>
          <w:rtl w:val="0"/>
        </w:rPr>
        <w:t xml:space="preserve">LECTURE W3</w:t>
      </w:r>
    </w:p>
    <w:p w:rsidR="00000000" w:rsidDel="00000000" w:rsidP="00000000" w:rsidRDefault="00000000" w:rsidRPr="00000000" w14:paraId="00000100">
      <w:pPr>
        <w:rPr/>
      </w:pPr>
      <w:r w:rsidDel="00000000" w:rsidR="00000000" w:rsidRPr="00000000">
        <w:rPr>
          <w:rtl w:val="0"/>
        </w:rPr>
        <w:t xml:space="preserve">today: mutexes, using them, issues in using them</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problems of early return and exceptions when using mutex lock and unlock</w:t>
      </w:r>
    </w:p>
    <w:p w:rsidR="00000000" w:rsidDel="00000000" w:rsidP="00000000" w:rsidRDefault="00000000" w:rsidRPr="00000000" w14:paraId="00000103">
      <w:pPr>
        <w:rPr/>
      </w:pPr>
      <w:r w:rsidDel="00000000" w:rsidR="00000000" w:rsidRPr="00000000">
        <w:rPr>
          <w:rtl w:val="0"/>
        </w:rPr>
        <w:tab/>
        <w:t xml:space="preserve">solution: std::unique_lock</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in C++ you can do a forced exit by creating a custom exception and catching it in main() or something</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in Java:</w:t>
      </w:r>
    </w:p>
    <w:p w:rsidR="00000000" w:rsidDel="00000000" w:rsidP="00000000" w:rsidRDefault="00000000" w:rsidRPr="00000000" w14:paraId="0000010A">
      <w:pPr>
        <w:ind w:firstLine="720"/>
        <w:rPr/>
      </w:pPr>
      <w:r w:rsidDel="00000000" w:rsidR="00000000" w:rsidRPr="00000000">
        <w:rPr>
          <w:rtl w:val="0"/>
        </w:rPr>
        <w:t xml:space="preserve">mtx.lock try finally mtx.unlock</w:t>
      </w:r>
    </w:p>
    <w:p w:rsidR="00000000" w:rsidDel="00000000" w:rsidP="00000000" w:rsidRDefault="00000000" w:rsidRPr="00000000" w14:paraId="0000010B">
      <w:pPr>
        <w:ind w:firstLine="720"/>
        <w:rPr/>
      </w:pPr>
      <w:r w:rsidDel="00000000" w:rsidR="00000000" w:rsidRPr="00000000">
        <w:rPr>
          <w:rtl w:val="0"/>
        </w:rPr>
        <w:t xml:space="preserve">synchronized() = {mtx.lock … mtx.unlock }</w:t>
      </w:r>
    </w:p>
    <w:p w:rsidR="00000000" w:rsidDel="00000000" w:rsidP="00000000" w:rsidRDefault="00000000" w:rsidRPr="00000000" w14:paraId="0000010C">
      <w:pPr>
        <w:ind w:firstLine="720"/>
        <w:rPr/>
      </w:pPr>
      <w:r w:rsidDel="00000000" w:rsidR="00000000" w:rsidRPr="00000000">
        <w:rPr>
          <w:rtl w:val="0"/>
        </w:rPr>
      </w:r>
    </w:p>
    <w:p w:rsidR="00000000" w:rsidDel="00000000" w:rsidP="00000000" w:rsidRDefault="00000000" w:rsidRPr="00000000" w14:paraId="0000010D">
      <w:pPr>
        <w:ind w:firstLine="72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t xml:space="preserve">class invariant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a mutex protects all the promises between data variables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the code isn't problematic, but the data it accesses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if you modify =&gt; don't allow other read/write</w:t>
      </w:r>
    </w:p>
    <w:p w:rsidR="00000000" w:rsidDel="00000000" w:rsidP="00000000" w:rsidRDefault="00000000" w:rsidRPr="00000000" w14:paraId="00000116">
      <w:pPr>
        <w:rPr/>
      </w:pPr>
      <w:r w:rsidDel="00000000" w:rsidR="00000000" w:rsidRPr="00000000">
        <w:rPr>
          <w:rtl w:val="0"/>
        </w:rPr>
        <w:t xml:space="preserve">if you read =&gt; don't allow writes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using a single mutex for everything is correct, but kills all paralelism</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when you read "mutex" somewhere you should read it as "bottleneck" - aka, if possible, avoid modifying</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FP = relies on pure functions, depend on input args, don't modify anything</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multi-thread multiple vectors sum is much slower</w:t>
      </w:r>
    </w:p>
    <w:p w:rsidR="00000000" w:rsidDel="00000000" w:rsidP="00000000" w:rsidRDefault="00000000" w:rsidRPr="00000000" w14:paraId="0000011F">
      <w:pPr>
        <w:rPr/>
      </w:pPr>
      <w:r w:rsidDel="00000000" w:rsidR="00000000" w:rsidRPr="00000000">
        <w:rPr>
          <w:rtl w:val="0"/>
        </w:rPr>
        <w:t xml:space="preserve">if each thread does sum in a chunk then all is summed up, then it is more efficient</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idea: share as little data as possible</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bank problem: 1 mutex per account</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race condition with several objects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bank transfer - the problem of audit() happing in the middle of the transfer  </w:t>
      </w:r>
    </w:p>
    <w:p w:rsidR="00000000" w:rsidDel="00000000" w:rsidP="00000000" w:rsidRDefault="00000000" w:rsidRPr="00000000" w14:paraId="00000129">
      <w:pPr>
        <w:ind w:firstLine="720"/>
        <w:rPr/>
      </w:pPr>
      <w:r w:rsidDel="00000000" w:rsidR="00000000" w:rsidRPr="00000000">
        <w:rPr>
          <w:rtl w:val="0"/>
        </w:rPr>
        <w:t xml:space="preserve">problem: dead lock for A-&gt;B and B-&gt;A transfers in the same time</w:t>
      </w:r>
    </w:p>
    <w:p w:rsidR="00000000" w:rsidDel="00000000" w:rsidP="00000000" w:rsidRDefault="00000000" w:rsidRPr="00000000" w14:paraId="0000012A">
      <w:pPr>
        <w:ind w:firstLine="72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t xml:space="preserve">usually a deadlock involves 2 threads, but can involve more</w:t>
      </w:r>
    </w:p>
    <w:p w:rsidR="00000000" w:rsidDel="00000000" w:rsidP="00000000" w:rsidRDefault="00000000" w:rsidRPr="00000000" w14:paraId="0000012C">
      <w:pPr>
        <w:ind w:left="0" w:firstLine="0"/>
        <w:rPr/>
      </w:pPr>
      <w:r w:rsidDel="00000000" w:rsidR="00000000" w:rsidRPr="00000000">
        <w:rPr>
          <w:rtl w:val="0"/>
        </w:rPr>
        <w:tab/>
        <w:t xml:space="preserve">the probability decreases exponentially w/ the size of the cycle</w:t>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t xml:space="preserve">often enough that is problem, seldom enough that is easy enough to debug</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t xml:space="preserve">deadlock best scenario: it doesn't do anything</w:t>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t xml:space="preserve">how to solve the cycle, 2 approaches</w:t>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t xml:space="preserve">I. compulsory order for locking the mutexes</w:t>
      </w:r>
    </w:p>
    <w:p w:rsidR="00000000" w:rsidDel="00000000" w:rsidP="00000000" w:rsidRDefault="00000000" w:rsidRPr="00000000" w14:paraId="00000135">
      <w:pPr>
        <w:ind w:left="0" w:firstLine="0"/>
        <w:rPr/>
      </w:pPr>
      <w:r w:rsidDel="00000000" w:rsidR="00000000" w:rsidRPr="00000000">
        <w:rPr>
          <w:rtl w:val="0"/>
        </w:rPr>
        <w:tab/>
        <w:t xml:space="preserve">ex: increasing order of the id</w:t>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t xml:space="preserve">special case: if a process can lock at most 1 mutex at a time </w:t>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u w:val="single"/>
          <w:rtl w:val="0"/>
        </w:rPr>
        <w:t xml:space="preserve">try_lock</w:t>
      </w:r>
      <w:r w:rsidDel="00000000" w:rsidR="00000000" w:rsidRPr="00000000">
        <w:rPr>
          <w:rtl w:val="0"/>
        </w:rPr>
        <w:t xml:space="preserve"> </w:t>
      </w:r>
    </w:p>
    <w:p w:rsidR="00000000" w:rsidDel="00000000" w:rsidP="00000000" w:rsidRDefault="00000000" w:rsidRPr="00000000" w14:paraId="0000013A">
      <w:pPr>
        <w:ind w:left="0" w:firstLine="0"/>
        <w:rPr/>
      </w:pPr>
      <w:r w:rsidDel="00000000" w:rsidR="00000000" w:rsidRPr="00000000">
        <w:rPr>
          <w:rtl w:val="0"/>
        </w:rPr>
        <w:t xml:space="preserve">how much to wait until you try again?</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you have to release all the mutexes</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t xml:space="preserve">live lock = threads are not completely blocked, but they cannot progress; like the diff between checkmate and stalemate in chess</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t xml:space="preserve">lock-free algorithms - you can do a lot of stuff w/o using mutexes at all</w:t>
      </w:r>
    </w:p>
    <w:p w:rsidR="00000000" w:rsidDel="00000000" w:rsidP="00000000" w:rsidRDefault="00000000" w:rsidRPr="00000000" w14:paraId="00000142">
      <w:pPr>
        <w:ind w:left="0" w:firstLine="0"/>
        <w:rPr/>
      </w:pPr>
      <w:r w:rsidDel="00000000" w:rsidR="00000000" w:rsidRPr="00000000">
        <w:rPr>
          <w:rtl w:val="0"/>
        </w:rPr>
        <w:t xml:space="preserve">basic idea: freezing one of the thread will not prevent the other thread from achieving their goals</w:t>
      </w:r>
    </w:p>
    <w:p w:rsidR="00000000" w:rsidDel="00000000" w:rsidP="00000000" w:rsidRDefault="00000000" w:rsidRPr="00000000" w14:paraId="00000143">
      <w:pPr>
        <w:ind w:left="0" w:firstLine="0"/>
        <w:rPr/>
      </w:pPr>
      <w:r w:rsidDel="00000000" w:rsidR="00000000" w:rsidRPr="00000000">
        <w:rPr>
          <w:rtl w:val="0"/>
        </w:rPr>
        <w:t xml:space="preserve">those threads cannot have locks</w:t>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t xml:space="preserve">compare_and_exchange() - if it has expected value then it changes to desired value. if successful, you get true</w:t>
      </w:r>
    </w:p>
    <w:p w:rsidR="00000000" w:rsidDel="00000000" w:rsidP="00000000" w:rsidRDefault="00000000" w:rsidRPr="00000000" w14:paraId="00000146">
      <w:pPr>
        <w:ind w:left="0" w:firstLine="0"/>
        <w:rPr/>
      </w:pPr>
      <w:r w:rsidDel="00000000" w:rsidR="00000000" w:rsidRPr="00000000">
        <w:rPr>
          <w:rtl w:val="0"/>
        </w:rPr>
        <w:tab/>
        <w:t xml:space="preserve">can be used for transfer when subtracting/adding to an account</w:t>
      </w:r>
    </w:p>
    <w:p w:rsidR="00000000" w:rsidDel="00000000" w:rsidP="00000000" w:rsidRDefault="00000000" w:rsidRPr="00000000" w14:paraId="00000147">
      <w:pPr>
        <w:ind w:left="0" w:firstLine="0"/>
        <w:rPr/>
      </w:pPr>
      <w:r w:rsidDel="00000000" w:rsidR="00000000" w:rsidRPr="00000000">
        <w:rPr>
          <w:rtl w:val="0"/>
        </w:rPr>
        <w:tab/>
        <w:t xml:space="preserve">how to do it on 2 accounts? You can't, you have to implement some more abstract data structure</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tab/>
        <w:t xml:space="preserve">ABA problem</w:t>
      </w:r>
    </w:p>
    <w:p w:rsidR="00000000" w:rsidDel="00000000" w:rsidP="00000000" w:rsidRDefault="00000000" w:rsidRPr="00000000" w14:paraId="0000014A">
      <w:pPr>
        <w:ind w:left="0" w:firstLine="0"/>
        <w:rPr/>
      </w:pPr>
      <w:r w:rsidDel="00000000" w:rsidR="00000000" w:rsidRPr="00000000">
        <w:rPr>
          <w:rtl w:val="0"/>
        </w:rPr>
        <w:tab/>
        <w:t xml:space="preserve">"if you can solve a non-trivial problem with a lock-free algorithm, you can get a PhD for that"</w:t>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t xml:space="preserve">std::shared_mutex - lock (lock is exclusive) &amp; shared_lock</w:t>
      </w:r>
    </w:p>
    <w:p w:rsidR="00000000" w:rsidDel="00000000" w:rsidP="00000000" w:rsidRDefault="00000000" w:rsidRPr="00000000" w14:paraId="0000014D">
      <w:pPr>
        <w:ind w:left="0" w:firstLine="720"/>
        <w:rPr/>
      </w:pPr>
      <w:r w:rsidDel="00000000" w:rsidR="00000000" w:rsidRPr="00000000">
        <w:rPr>
          <w:rtl w:val="0"/>
        </w:rPr>
        <w:t xml:space="preserve">way more complicated than a regular mutex</w:t>
      </w:r>
    </w:p>
    <w:p w:rsidR="00000000" w:rsidDel="00000000" w:rsidP="00000000" w:rsidRDefault="00000000" w:rsidRPr="00000000" w14:paraId="0000014E">
      <w:pPr>
        <w:ind w:left="720" w:firstLine="0"/>
        <w:rPr/>
      </w:pPr>
      <w:r w:rsidDel="00000000" w:rsidR="00000000" w:rsidRPr="00000000">
        <w:rPr>
          <w:rtl w:val="0"/>
        </w:rPr>
        <w:t xml:space="preserve">a new Reader comes when the Writer is in stand-by =&gt; starvation</w:t>
      </w:r>
    </w:p>
    <w:p w:rsidR="00000000" w:rsidDel="00000000" w:rsidP="00000000" w:rsidRDefault="00000000" w:rsidRPr="00000000" w14:paraId="0000014F">
      <w:pPr>
        <w:ind w:left="720" w:firstLine="720"/>
        <w:rPr/>
      </w:pPr>
      <w:r w:rsidDel="00000000" w:rsidR="00000000" w:rsidRPr="00000000">
        <w:rPr>
          <w:rtl w:val="0"/>
        </w:rPr>
        <w:t xml:space="preserve">ex: waiting to enter a busy main road</w:t>
      </w:r>
    </w:p>
    <w:p w:rsidR="00000000" w:rsidDel="00000000" w:rsidP="00000000" w:rsidRDefault="00000000" w:rsidRPr="00000000" w14:paraId="00000150">
      <w:pPr>
        <w:ind w:left="0" w:firstLine="0"/>
        <w:rPr/>
      </w:pPr>
      <w:r w:rsidDel="00000000" w:rsidR="00000000" w:rsidRPr="00000000">
        <w:rPr>
          <w:rtl w:val="0"/>
        </w:rPr>
        <w:tab/>
        <w:tab/>
        <w:t xml:space="preserve">solution: block all the reads until the writer comes, but it's expensive</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u w:val="single"/>
        </w:rPr>
      </w:pPr>
      <w:r w:rsidDel="00000000" w:rsidR="00000000" w:rsidRPr="00000000">
        <w:rPr>
          <w:u w:val="single"/>
          <w:rtl w:val="0"/>
        </w:rPr>
        <w:t xml:space="preserve">recursive mutexes</w:t>
      </w:r>
    </w:p>
    <w:p w:rsidR="00000000" w:rsidDel="00000000" w:rsidP="00000000" w:rsidRDefault="00000000" w:rsidRPr="00000000" w14:paraId="00000153">
      <w:pPr>
        <w:ind w:left="0" w:firstLine="0"/>
        <w:rPr/>
      </w:pPr>
      <w:r w:rsidDel="00000000" w:rsidR="00000000" w:rsidRPr="00000000">
        <w:rPr>
          <w:rtl w:val="0"/>
        </w:rPr>
        <w:t xml:space="preserve"> </w:t>
      </w:r>
    </w:p>
    <w:p w:rsidR="00000000" w:rsidDel="00000000" w:rsidP="00000000" w:rsidRDefault="00000000" w:rsidRPr="00000000" w14:paraId="00000154">
      <w:pPr>
        <w:ind w:left="0" w:firstLine="0"/>
        <w:rPr/>
      </w:pPr>
      <w:r w:rsidDel="00000000" w:rsidR="00000000" w:rsidRPr="00000000">
        <w:rPr>
          <w:rtl w:val="0"/>
        </w:rPr>
        <w:t xml:space="preserve">3 types of mutexes in pthread: non-checked, checked, recursive</w:t>
      </w:r>
    </w:p>
    <w:p w:rsidR="00000000" w:rsidDel="00000000" w:rsidP="00000000" w:rsidRDefault="00000000" w:rsidRPr="00000000" w14:paraId="00000155">
      <w:pPr>
        <w:ind w:left="0" w:firstLine="0"/>
        <w:rPr/>
      </w:pPr>
      <w:r w:rsidDel="00000000" w:rsidR="00000000" w:rsidRPr="00000000">
        <w:rPr>
          <w:rtl w:val="0"/>
        </w:rPr>
        <w:tab/>
        <w:t xml:space="preserve">non-checked fails to do the lock</w:t>
      </w:r>
    </w:p>
    <w:p w:rsidR="00000000" w:rsidDel="00000000" w:rsidP="00000000" w:rsidRDefault="00000000" w:rsidRPr="00000000" w14:paraId="00000156">
      <w:pPr>
        <w:ind w:left="0" w:firstLine="0"/>
        <w:rPr/>
      </w:pPr>
      <w:r w:rsidDel="00000000" w:rsidR="00000000" w:rsidRPr="00000000">
        <w:rPr>
          <w:rtl w:val="0"/>
        </w:rPr>
        <w:tab/>
        <w:t xml:space="preserve">default - result in undefined behavior</w:t>
      </w:r>
    </w:p>
    <w:p w:rsidR="00000000" w:rsidDel="00000000" w:rsidP="00000000" w:rsidRDefault="00000000" w:rsidRPr="00000000" w14:paraId="00000157">
      <w:pPr>
        <w:ind w:left="0" w:firstLine="0"/>
        <w:rPr/>
      </w:pPr>
      <w:r w:rsidDel="00000000" w:rsidR="00000000" w:rsidRPr="00000000">
        <w:rPr>
          <w:rtl w:val="0"/>
        </w:rPr>
        <w:tab/>
        <w:t xml:space="preserve">recursive - blocks if you lock from a different threads, </w:t>
      </w:r>
    </w:p>
    <w:p w:rsidR="00000000" w:rsidDel="00000000" w:rsidP="00000000" w:rsidRDefault="00000000" w:rsidRPr="00000000" w14:paraId="00000158">
      <w:pPr>
        <w:ind w:left="0" w:firstLine="0"/>
        <w:rPr/>
      </w:pPr>
      <w:r w:rsidDel="00000000" w:rsidR="00000000" w:rsidRPr="00000000">
        <w:rPr>
          <w:rtl w:val="0"/>
        </w:rPr>
        <w:t xml:space="preserve"> </w:t>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u w:val="single"/>
          <w:rtl w:val="0"/>
        </w:rPr>
        <w:t xml:space="preserve">recursive mutexes</w:t>
      </w:r>
      <w:r w:rsidDel="00000000" w:rsidR="00000000" w:rsidRPr="00000000">
        <w:rPr>
          <w:rtl w:val="0"/>
        </w:rPr>
        <w:t xml:space="preserve"> - usually in Java and C#</w:t>
      </w:r>
    </w:p>
    <w:p w:rsidR="00000000" w:rsidDel="00000000" w:rsidP="00000000" w:rsidRDefault="00000000" w:rsidRPr="00000000" w14:paraId="0000015B">
      <w:pPr>
        <w:ind w:left="0" w:firstLine="0"/>
        <w:rPr/>
      </w:pPr>
      <w:r w:rsidDel="00000000" w:rsidR="00000000" w:rsidRPr="00000000">
        <w:rPr>
          <w:rtl w:val="0"/>
        </w:rPr>
        <w:tab/>
        <w:t xml:space="preserve">is usually thought to be a good idea, but it's not a good idea</w:t>
      </w:r>
    </w:p>
    <w:p w:rsidR="00000000" w:rsidDel="00000000" w:rsidP="00000000" w:rsidRDefault="00000000" w:rsidRPr="00000000" w14:paraId="0000015C">
      <w:pPr>
        <w:ind w:left="0" w:firstLine="0"/>
        <w:rPr/>
      </w:pPr>
      <w:r w:rsidDel="00000000" w:rsidR="00000000" w:rsidRPr="00000000">
        <w:rPr>
          <w:rtl w:val="0"/>
        </w:rPr>
        <w:tab/>
        <w:t xml:space="preserve">if a method is called from the inside, the invariant might no longer hold</w:t>
      </w:r>
    </w:p>
    <w:p w:rsidR="00000000" w:rsidDel="00000000" w:rsidP="00000000" w:rsidRDefault="00000000" w:rsidRPr="00000000" w14:paraId="0000015D">
      <w:pPr>
        <w:ind w:left="0" w:firstLine="0"/>
        <w:rPr/>
      </w:pPr>
      <w:r w:rsidDel="00000000" w:rsidR="00000000" w:rsidRPr="00000000">
        <w:rPr>
          <w:rtl w:val="0"/>
        </w:rPr>
        <w:tab/>
        <w:t xml:space="preserve">solution: f_internal() - must be called under mutex, mention all pre-conditions and call it inside f() &amp; g(). Much cleaner, much easier.</w:t>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t xml:space="preserve">original collections in Java were thread-safe</w:t>
      </w:r>
    </w:p>
    <w:p w:rsidR="00000000" w:rsidDel="00000000" w:rsidP="00000000" w:rsidRDefault="00000000" w:rsidRPr="00000000" w14:paraId="00000160">
      <w:pPr>
        <w:ind w:left="0" w:firstLine="0"/>
        <w:rPr/>
      </w:pPr>
      <w:r w:rsidDel="00000000" w:rsidR="00000000" w:rsidRPr="00000000">
        <w:rPr>
          <w:rtl w:val="0"/>
        </w:rPr>
        <w:t xml:space="preserve">later implementations are not. Why? experience showed that usually it's useless because usually the access to the collection is already bottleneck by mutex by the programmer code </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t xml:space="preserve">in Java all functions are by default virtual. bad idea, because it makes the semantic of a function depending on the implementation details</w:t>
      </w:r>
    </w:p>
    <w:p w:rsidR="00000000" w:rsidDel="00000000" w:rsidP="00000000" w:rsidRDefault="00000000" w:rsidRPr="00000000" w14:paraId="00000163">
      <w:pPr>
        <w:ind w:left="0" w:firstLine="0"/>
        <w:rPr/>
      </w:pPr>
      <w:r w:rsidDel="00000000" w:rsidR="00000000" w:rsidRPr="00000000">
        <w:rPr>
          <w:rtl w:val="0"/>
        </w:rPr>
        <w:tab/>
        <w:t xml:space="preserve">ex: Collection with insert() &amp; append() and derived CountedCollection</w:t>
      </w:r>
    </w:p>
    <w:p w:rsidR="00000000" w:rsidDel="00000000" w:rsidP="00000000" w:rsidRDefault="00000000" w:rsidRPr="00000000" w14:paraId="00000164">
      <w:pPr>
        <w:ind w:left="0" w:firstLine="720"/>
        <w:rPr/>
      </w:pPr>
      <w:r w:rsidDel="00000000" w:rsidR="00000000" w:rsidRPr="00000000">
        <w:rPr>
          <w:rtl w:val="0"/>
        </w:rPr>
        <w:t xml:space="preserve">insert() { count++; Collection.insert(); }</w:t>
      </w:r>
    </w:p>
    <w:p w:rsidR="00000000" w:rsidDel="00000000" w:rsidP="00000000" w:rsidRDefault="00000000" w:rsidRPr="00000000" w14:paraId="00000165">
      <w:pPr>
        <w:ind w:left="0" w:firstLine="720"/>
        <w:rPr/>
      </w:pPr>
      <w:r w:rsidDel="00000000" w:rsidR="00000000" w:rsidRPr="00000000">
        <w:rPr>
          <w:rtl w:val="0"/>
        </w:rPr>
        <w:t xml:space="preserve">append() {}</w:t>
      </w:r>
    </w:p>
    <w:p w:rsidR="00000000" w:rsidDel="00000000" w:rsidP="00000000" w:rsidRDefault="00000000" w:rsidRPr="00000000" w14:paraId="00000166">
      <w:pPr>
        <w:ind w:left="0" w:firstLine="720"/>
        <w:rPr/>
      </w:pPr>
      <w:r w:rsidDel="00000000" w:rsidR="00000000" w:rsidRPr="00000000">
        <w:rPr>
          <w:rtl w:val="0"/>
        </w:rPr>
        <w:t xml:space="preserve">what if Collection.append() calls insert() ? =&gt; the counter is increased twice</w:t>
      </w:r>
    </w:p>
    <w:p w:rsidR="00000000" w:rsidDel="00000000" w:rsidP="00000000" w:rsidRDefault="00000000" w:rsidRPr="00000000" w14:paraId="00000167">
      <w:pPr>
        <w:ind w:left="720" w:firstLine="720"/>
        <w:rPr/>
      </w:pPr>
      <w:r w:rsidDel="00000000" w:rsidR="00000000" w:rsidRPr="00000000">
        <w:rPr>
          <w:rtl w:val="0"/>
        </w:rPr>
        <w:t xml:space="preserve">solution: never call a public function from another public function. refactor into a private helper function</w:t>
      </w:r>
    </w:p>
    <w:p w:rsidR="00000000" w:rsidDel="00000000" w:rsidP="00000000" w:rsidRDefault="00000000" w:rsidRPr="00000000" w14:paraId="00000168">
      <w:pPr>
        <w:ind w:left="720" w:firstLine="72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t xml:space="preserve">next time: producer-consumer communication</w:t>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t xml:space="preserve">another operation that can be involved in a deadlock: join()</w:t>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t xml:space="preserve">normally you should join() all the threads you spawn</w:t>
      </w:r>
    </w:p>
    <w:p w:rsidR="00000000" w:rsidDel="00000000" w:rsidP="00000000" w:rsidRDefault="00000000" w:rsidRPr="00000000" w14:paraId="0000016F">
      <w:pPr>
        <w:ind w:left="0" w:firstLine="720"/>
        <w:rPr/>
      </w:pPr>
      <w:r w:rsidDel="00000000" w:rsidR="00000000" w:rsidRPr="00000000">
        <w:rPr>
          <w:rtl w:val="0"/>
        </w:rPr>
        <w:t xml:space="preserve">if the destructor is called before join() =&gt; an exception is thrown     </w:t>
      </w:r>
    </w:p>
    <w:p w:rsidR="00000000" w:rsidDel="00000000" w:rsidP="00000000" w:rsidRDefault="00000000" w:rsidRPr="00000000" w14:paraId="00000170">
      <w:pPr>
        <w:ind w:left="0" w:firstLine="0"/>
        <w:rPr/>
      </w:pPr>
      <w:r w:rsidDel="00000000" w:rsidR="00000000" w:rsidRPr="00000000">
        <w:rPr>
          <w:rtl w:val="0"/>
        </w:rPr>
        <w:t xml:space="preserve"> </w:t>
        <w:tab/>
        <w:t xml:space="preserve">you should have controller over when the thread ends</w:t>
      </w:r>
    </w:p>
    <w:p w:rsidR="00000000" w:rsidDel="00000000" w:rsidP="00000000" w:rsidRDefault="00000000" w:rsidRPr="00000000" w14:paraId="00000171">
      <w:pPr>
        <w:ind w:left="0" w:firstLine="0"/>
        <w:rPr/>
      </w:pPr>
      <w:r w:rsidDel="00000000" w:rsidR="00000000" w:rsidRPr="00000000">
        <w:rPr>
          <w:rtl w:val="0"/>
        </w:rPr>
        <w:tab/>
        <w:t xml:space="preserve">join() is blocking and all blocking functions may result in deadlock</w:t>
      </w:r>
    </w:p>
    <w:p w:rsidR="00000000" w:rsidDel="00000000" w:rsidP="00000000" w:rsidRDefault="00000000" w:rsidRPr="00000000" w14:paraId="00000172">
      <w:pPr>
        <w:ind w:left="0" w:firstLine="0"/>
        <w:rPr/>
      </w:pPr>
      <w:r w:rsidDel="00000000" w:rsidR="00000000" w:rsidRPr="00000000">
        <w:rPr>
          <w:rtl w:val="0"/>
        </w:rPr>
        <w:tab/>
        <w:t xml:space="preserve">example ???</w:t>
      </w:r>
    </w:p>
    <w:p w:rsidR="00000000" w:rsidDel="00000000" w:rsidP="00000000" w:rsidRDefault="00000000" w:rsidRPr="00000000" w14:paraId="00000173">
      <w:pPr>
        <w:ind w:left="0" w:firstLine="0"/>
        <w:rPr/>
      </w:pPr>
      <w:r w:rsidDel="00000000" w:rsidR="00000000" w:rsidRPr="00000000">
        <w:rPr>
          <w:rtl w:val="0"/>
        </w:rPr>
        <w:tab/>
        <w:t xml:space="preserve">very often the ending of a multi-threaded application is hard to analyze</w:t>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pStyle w:val="Heading1"/>
        <w:rPr/>
      </w:pPr>
      <w:bookmarkStart w:colFirst="0" w:colLast="0" w:name="_ueg4l6k64iv8" w:id="5"/>
      <w:bookmarkEnd w:id="5"/>
      <w:r w:rsidDel="00000000" w:rsidR="00000000" w:rsidRPr="00000000">
        <w:rPr>
          <w:rtl w:val="0"/>
        </w:rPr>
        <w:t xml:space="preserve">LAB W3</w:t>
      </w:r>
    </w:p>
    <w:p w:rsidR="00000000" w:rsidDel="00000000" w:rsidP="00000000" w:rsidRDefault="00000000" w:rsidRPr="00000000" w14:paraId="00000177">
      <w:pPr>
        <w:rPr/>
      </w:pPr>
      <w:r w:rsidDel="00000000" w:rsidR="00000000" w:rsidRPr="00000000">
        <w:rPr>
          <w:rtl w:val="0"/>
        </w:rPr>
        <w:t xml:space="preserve">aroganta</w:t>
      </w:r>
    </w:p>
    <w:p w:rsidR="00000000" w:rsidDel="00000000" w:rsidP="00000000" w:rsidRDefault="00000000" w:rsidRPr="00000000" w14:paraId="00000178">
      <w:pPr>
        <w:rPr/>
      </w:pPr>
      <w:r w:rsidDel="00000000" w:rsidR="00000000" w:rsidRPr="00000000">
        <w:rPr>
          <w:rtl w:val="0"/>
        </w:rPr>
        <w:t xml:space="preserve">cryptosecurity</w:t>
      </w:r>
    </w:p>
    <w:p w:rsidR="00000000" w:rsidDel="00000000" w:rsidP="00000000" w:rsidRDefault="00000000" w:rsidRPr="00000000" w14:paraId="00000179">
      <w:pPr>
        <w:rPr/>
      </w:pPr>
      <w:r w:rsidDel="00000000" w:rsidR="00000000" w:rsidRPr="00000000">
        <w:rPr>
          <w:rtl w:val="0"/>
        </w:rPr>
        <w:t xml:space="preserve">qubit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1"/>
        <w:rPr/>
      </w:pPr>
      <w:bookmarkStart w:colFirst="0" w:colLast="0" w:name="_fiats7q7ilix" w:id="6"/>
      <w:bookmarkEnd w:id="6"/>
      <w:r w:rsidDel="00000000" w:rsidR="00000000" w:rsidRPr="00000000">
        <w:rPr>
          <w:rtl w:val="0"/>
        </w:rPr>
        <w:t xml:space="preserve">LAB W4</w:t>
      </w:r>
    </w:p>
    <w:p w:rsidR="00000000" w:rsidDel="00000000" w:rsidP="00000000" w:rsidRDefault="00000000" w:rsidRPr="00000000" w14:paraId="0000017C">
      <w:pPr>
        <w:ind w:left="0" w:firstLine="0"/>
        <w:rPr/>
      </w:pPr>
      <w:r w:rsidDel="00000000" w:rsidR="00000000" w:rsidRPr="00000000">
        <w:rPr/>
        <w:drawing>
          <wp:inline distB="114300" distT="114300" distL="114300" distR="114300">
            <wp:extent cx="5943600" cy="8407400"/>
            <wp:effectExtent b="12700" l="12700" r="12700" t="1270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840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pStyle w:val="Heading1"/>
        <w:rPr/>
      </w:pPr>
      <w:bookmarkStart w:colFirst="0" w:colLast="0" w:name="_rxe15lmhisz" w:id="7"/>
      <w:bookmarkEnd w:id="7"/>
      <w:r w:rsidDel="00000000" w:rsidR="00000000" w:rsidRPr="00000000">
        <w:rPr>
          <w:rtl w:val="0"/>
        </w:rPr>
        <w:t xml:space="preserve">LAB W05</w:t>
      </w:r>
    </w:p>
    <w:p w:rsidR="00000000" w:rsidDel="00000000" w:rsidP="00000000" w:rsidRDefault="00000000" w:rsidRPr="00000000" w14:paraId="0000017E">
      <w:pPr>
        <w:rPr/>
      </w:pPr>
      <w:r w:rsidDel="00000000" w:rsidR="00000000" w:rsidRPr="00000000">
        <w:rPr>
          <w:rtl w:val="0"/>
        </w:rPr>
        <w:t xml:space="preserve">What are people looking for in a thesis? What are the expectations?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undergraduate exam consists of 3 parts</w:t>
      </w:r>
    </w:p>
    <w:p w:rsidR="00000000" w:rsidDel="00000000" w:rsidP="00000000" w:rsidRDefault="00000000" w:rsidRPr="00000000" w14:paraId="00000181">
      <w:pPr>
        <w:numPr>
          <w:ilvl w:val="0"/>
          <w:numId w:val="4"/>
        </w:numPr>
        <w:ind w:left="720" w:hanging="360"/>
        <w:rPr>
          <w:u w:val="none"/>
        </w:rPr>
      </w:pPr>
      <w:r w:rsidDel="00000000" w:rsidR="00000000" w:rsidRPr="00000000">
        <w:rPr>
          <w:rtl w:val="0"/>
        </w:rPr>
        <w:t xml:space="preserve">theoretical contest - 3 big areas: OS, DB, DSA; on paper/oral</w:t>
      </w:r>
    </w:p>
    <w:p w:rsidR="00000000" w:rsidDel="00000000" w:rsidP="00000000" w:rsidRDefault="00000000" w:rsidRPr="00000000" w14:paraId="00000182">
      <w:pPr>
        <w:numPr>
          <w:ilvl w:val="0"/>
          <w:numId w:val="4"/>
        </w:numPr>
        <w:ind w:left="720" w:hanging="360"/>
        <w:rPr>
          <w:u w:val="none"/>
        </w:rPr>
      </w:pPr>
      <w:r w:rsidDel="00000000" w:rsidR="00000000" w:rsidRPr="00000000">
        <w:rPr>
          <w:rtl w:val="0"/>
        </w:rPr>
        <w:t xml:space="preserve">the scientific paper of the thesis</w:t>
      </w:r>
    </w:p>
    <w:p w:rsidR="00000000" w:rsidDel="00000000" w:rsidP="00000000" w:rsidRDefault="00000000" w:rsidRPr="00000000" w14:paraId="00000183">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scientific articles</w:t>
      </w:r>
    </w:p>
    <w:p w:rsidR="00000000" w:rsidDel="00000000" w:rsidP="00000000" w:rsidRDefault="00000000" w:rsidRPr="00000000" w14:paraId="00000186">
      <w:pPr>
        <w:rPr/>
      </w:pPr>
      <w:r w:rsidDel="00000000" w:rsidR="00000000" w:rsidRPr="00000000">
        <w:rPr>
          <w:rtl w:val="0"/>
        </w:rPr>
        <w:t xml:space="preserve">scientific books</w:t>
      </w:r>
    </w:p>
    <w:p w:rsidR="00000000" w:rsidDel="00000000" w:rsidP="00000000" w:rsidRDefault="00000000" w:rsidRPr="00000000" w14:paraId="00000187">
      <w:pPr>
        <w:rPr/>
      </w:pPr>
      <w:r w:rsidDel="00000000" w:rsidR="00000000" w:rsidRPr="00000000">
        <w:rPr>
          <w:rtl w:val="0"/>
        </w:rPr>
        <w:t xml:space="preserve">undergraduate thesis</w:t>
      </w:r>
    </w:p>
    <w:p w:rsidR="00000000" w:rsidDel="00000000" w:rsidP="00000000" w:rsidRDefault="00000000" w:rsidRPr="00000000" w14:paraId="00000188">
      <w:pPr>
        <w:rPr/>
      </w:pPr>
      <w:r w:rsidDel="00000000" w:rsidR="00000000" w:rsidRPr="00000000">
        <w:rPr>
          <w:rtl w:val="0"/>
        </w:rPr>
        <w:t xml:space="preserve">dissertation thesis</w:t>
      </w:r>
    </w:p>
    <w:p w:rsidR="00000000" w:rsidDel="00000000" w:rsidP="00000000" w:rsidRDefault="00000000" w:rsidRPr="00000000" w14:paraId="00000189">
      <w:pPr>
        <w:rPr/>
      </w:pPr>
      <w:r w:rsidDel="00000000" w:rsidR="00000000" w:rsidRPr="00000000">
        <w:rPr>
          <w:rtl w:val="0"/>
        </w:rPr>
        <w:t xml:space="preserve">doctorate thesis</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question to your helper teacher: like how to find the bibliography</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Gabi's way:</w:t>
      </w:r>
    </w:p>
    <w:p w:rsidR="00000000" w:rsidDel="00000000" w:rsidP="00000000" w:rsidRDefault="00000000" w:rsidRPr="00000000" w14:paraId="0000018E">
      <w:pPr>
        <w:numPr>
          <w:ilvl w:val="0"/>
          <w:numId w:val="7"/>
        </w:numPr>
        <w:ind w:left="720" w:hanging="360"/>
        <w:rPr>
          <w:u w:val="none"/>
        </w:rPr>
      </w:pPr>
      <w:r w:rsidDel="00000000" w:rsidR="00000000" w:rsidRPr="00000000">
        <w:rPr>
          <w:rtl w:val="0"/>
        </w:rPr>
        <w:t xml:space="preserve">initialState = 0 knowledge</w:t>
      </w:r>
    </w:p>
    <w:p w:rsidR="00000000" w:rsidDel="00000000" w:rsidP="00000000" w:rsidRDefault="00000000" w:rsidRPr="00000000" w14:paraId="0000018F">
      <w:pPr>
        <w:numPr>
          <w:ilvl w:val="0"/>
          <w:numId w:val="7"/>
        </w:numPr>
        <w:ind w:left="720" w:hanging="360"/>
        <w:rPr>
          <w:u w:val="none"/>
        </w:rPr>
      </w:pPr>
      <w:r w:rsidDel="00000000" w:rsidR="00000000" w:rsidRPr="00000000">
        <w:rPr>
          <w:rtl w:val="0"/>
        </w:rPr>
        <w:t xml:space="preserve">you find the problem you want to solve (ex: predict what players wins a chess game). it must be an open problem</w:t>
      </w:r>
    </w:p>
    <w:p w:rsidR="00000000" w:rsidDel="00000000" w:rsidP="00000000" w:rsidRDefault="00000000" w:rsidRPr="00000000" w14:paraId="00000190">
      <w:pPr>
        <w:numPr>
          <w:ilvl w:val="0"/>
          <w:numId w:val="7"/>
        </w:numPr>
        <w:ind w:left="720" w:hanging="360"/>
        <w:rPr>
          <w:u w:val="none"/>
        </w:rPr>
      </w:pPr>
      <w:r w:rsidDel="00000000" w:rsidR="00000000" w:rsidRPr="00000000">
        <w:rPr>
          <w:rtl w:val="0"/>
        </w:rPr>
        <w:t xml:space="preserve">How did others tackle it?: through research</w:t>
      </w:r>
    </w:p>
    <w:p w:rsidR="00000000" w:rsidDel="00000000" w:rsidP="00000000" w:rsidRDefault="00000000" w:rsidRPr="00000000" w14:paraId="00000191">
      <w:pPr>
        <w:numPr>
          <w:ilvl w:val="1"/>
          <w:numId w:val="7"/>
        </w:numPr>
        <w:ind w:left="1440" w:hanging="360"/>
        <w:rPr>
          <w:u w:val="none"/>
        </w:rPr>
      </w:pPr>
      <w:r w:rsidDel="00000000" w:rsidR="00000000" w:rsidRPr="00000000">
        <w:rPr>
          <w:rtl w:val="0"/>
        </w:rPr>
        <w:t xml:space="preserve">how do you explore anything that has been written on the topic? use AI. search a big space w/o a lot of time. GA balances exploration &amp; exploitation</w:t>
      </w:r>
    </w:p>
    <w:p w:rsidR="00000000" w:rsidDel="00000000" w:rsidP="00000000" w:rsidRDefault="00000000" w:rsidRPr="00000000" w14:paraId="00000192">
      <w:pPr>
        <w:numPr>
          <w:ilvl w:val="1"/>
          <w:numId w:val="7"/>
        </w:numPr>
        <w:ind w:left="1440" w:hanging="360"/>
        <w:rPr>
          <w:u w:val="none"/>
        </w:rPr>
      </w:pPr>
      <w:r w:rsidDel="00000000" w:rsidR="00000000" w:rsidRPr="00000000">
        <w:rPr>
          <w:rtl w:val="0"/>
        </w:rPr>
        <w:t xml:space="preserve">at 1st, you just explore (filter the water from the rivers and find nuggets =&gt; source of gold). How do you explore scientific work? Google related words to your topic in random order and add the word 'pdf' to the end</w:t>
      </w:r>
    </w:p>
    <w:p w:rsidR="00000000" w:rsidDel="00000000" w:rsidP="00000000" w:rsidRDefault="00000000" w:rsidRPr="00000000" w14:paraId="00000193">
      <w:pPr>
        <w:numPr>
          <w:ilvl w:val="1"/>
          <w:numId w:val="7"/>
        </w:numPr>
        <w:ind w:left="1440" w:hanging="360"/>
        <w:rPr>
          <w:u w:val="none"/>
        </w:rPr>
      </w:pPr>
      <w:r w:rsidDel="00000000" w:rsidR="00000000" w:rsidRPr="00000000">
        <w:rPr>
          <w:rtl w:val="0"/>
        </w:rPr>
        <w:t xml:space="preserve">balancing with exploitation: harvest PDF files with the name: YEAR_KEYWORDS_VALUE, VALUE = enjoyment of reading 1 (crap) -&gt; 5 (omg). you can even use real numbers</w:t>
      </w:r>
    </w:p>
    <w:p w:rsidR="00000000" w:rsidDel="00000000" w:rsidP="00000000" w:rsidRDefault="00000000" w:rsidRPr="00000000" w14:paraId="00000194">
      <w:pPr>
        <w:numPr>
          <w:ilvl w:val="1"/>
          <w:numId w:val="7"/>
        </w:numPr>
        <w:ind w:left="1440" w:hanging="360"/>
        <w:rPr>
          <w:u w:val="none"/>
        </w:rPr>
      </w:pPr>
      <w:r w:rsidDel="00000000" w:rsidR="00000000" w:rsidRPr="00000000">
        <w:rPr>
          <w:rtl w:val="0"/>
        </w:rPr>
        <w:t xml:space="preserve">skimming articles: resemblance between scientific paper &amp; Romanian's fairytail (basmul) - the chapters: introduction, intrigue (find a niche that can be improved/hasn't been tackled yet)/proposed approach/abstract, implementation, compare your performance on the problem vs the state of the art, conclusion - did we do something to improve?</w:t>
      </w:r>
    </w:p>
    <w:p w:rsidR="00000000" w:rsidDel="00000000" w:rsidP="00000000" w:rsidRDefault="00000000" w:rsidRPr="00000000" w14:paraId="00000195">
      <w:pPr>
        <w:numPr>
          <w:ilvl w:val="0"/>
          <w:numId w:val="7"/>
        </w:numPr>
        <w:ind w:left="720" w:hanging="360"/>
        <w:rPr>
          <w:u w:val="none"/>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comparing two architectures is a valid scientific paper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 you also need to put the shitty papers there. Why?</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The Pareto principle - 80% of the wealth is owned by 20% of the population</w:t>
      </w:r>
    </w:p>
    <w:p w:rsidR="00000000" w:rsidDel="00000000" w:rsidP="00000000" w:rsidRDefault="00000000" w:rsidRPr="00000000" w14:paraId="0000019E">
      <w:pPr>
        <w:rPr/>
      </w:pPr>
      <w:r w:rsidDel="00000000" w:rsidR="00000000" w:rsidRPr="00000000">
        <w:rPr>
          <w:rtl w:val="0"/>
        </w:rPr>
        <w:tab/>
        <w:t xml:space="preserve">extrapolating: 80% of the content on the topic is in the top 20% of it</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golden tool: </w:t>
      </w:r>
      <w:hyperlink r:id="rId10">
        <w:r w:rsidDel="00000000" w:rsidR="00000000" w:rsidRPr="00000000">
          <w:rPr>
            <w:color w:val="1155cc"/>
            <w:u w:val="single"/>
            <w:rtl w:val="0"/>
          </w:rPr>
          <w:t xml:space="preserve">https://www.connectedpapers.com/</w:t>
        </w:r>
      </w:hyperlink>
      <w:r w:rsidDel="00000000" w:rsidR="00000000" w:rsidRPr="00000000">
        <w:rPr>
          <w:rtl w:val="0"/>
        </w:rPr>
        <w:t xml:space="preserve">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sqrt(n) splitting</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winter break - free time to take the 20 papers and put a .docx in which you highlight main ideas, advantages, disadvantages. but you read everything</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what is asked for the thesis: originality, no matter if it's basic</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at the end of the paper highlight the disadvantages: conclusion &amp; future improvements</w:t>
      </w:r>
    </w:p>
    <w:p w:rsidR="00000000" w:rsidDel="00000000" w:rsidP="00000000" w:rsidRDefault="00000000" w:rsidRPr="00000000" w14:paraId="000001A9">
      <w:pPr>
        <w:rPr/>
      </w:pPr>
      <w:r w:rsidDel="00000000" w:rsidR="00000000" w:rsidRPr="00000000">
        <w:rPr>
          <w:rtl w:val="0"/>
        </w:rPr>
        <w:tab/>
        <w:t xml:space="preserve">THIS CHAPTER CONTAINS HINTS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 adapt, improve</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title: using &lt;TECHNIQUE&gt; to solve &lt;PROBLEM&gt;</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for bachelor thesis, you need to show that you can create a layered architecture app</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2 apps:</w:t>
      </w:r>
    </w:p>
    <w:p w:rsidR="00000000" w:rsidDel="00000000" w:rsidP="00000000" w:rsidRDefault="00000000" w:rsidRPr="00000000" w14:paraId="000001B2">
      <w:pPr>
        <w:numPr>
          <w:ilvl w:val="0"/>
          <w:numId w:val="6"/>
        </w:numPr>
        <w:ind w:left="720" w:hanging="360"/>
        <w:rPr>
          <w:u w:val="none"/>
        </w:rPr>
      </w:pPr>
      <w:r w:rsidDel="00000000" w:rsidR="00000000" w:rsidRPr="00000000">
        <w:rPr>
          <w:rtl w:val="0"/>
        </w:rPr>
        <w:t xml:space="preserve">deliverable intr-un REST API</w:t>
      </w:r>
    </w:p>
    <w:p w:rsidR="00000000" w:rsidDel="00000000" w:rsidP="00000000" w:rsidRDefault="00000000" w:rsidRPr="00000000" w14:paraId="000001B3">
      <w:pPr>
        <w:numPr>
          <w:ilvl w:val="0"/>
          <w:numId w:val="6"/>
        </w:numPr>
        <w:ind w:left="720" w:hanging="360"/>
        <w:rPr>
          <w:u w:val="none"/>
        </w:rPr>
      </w:pPr>
      <w:r w:rsidDel="00000000" w:rsidR="00000000" w:rsidRPr="00000000">
        <w:rPr>
          <w:rtl w:val="0"/>
        </w:rPr>
        <w:t xml:space="preserve">client care consuma API-ul</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you need to convince that is motivational and relevant - it increases the quality of life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if you have a discussion, you have science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the app should show that you know you've been through all subjects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licenta poate sa fie personal project: git repo, documentatie, testare, layered architecture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1"/>
        <w:rPr/>
      </w:pPr>
      <w:bookmarkStart w:colFirst="0" w:colLast="0" w:name="_aelrb9i1kfx9" w:id="8"/>
      <w:bookmarkEnd w:id="8"/>
      <w:r w:rsidDel="00000000" w:rsidR="00000000" w:rsidRPr="00000000">
        <w:rPr>
          <w:rtl w:val="0"/>
        </w:rPr>
        <w:t xml:space="preserve">LECTURE W5</w:t>
      </w:r>
    </w:p>
    <w:p w:rsidR="00000000" w:rsidDel="00000000" w:rsidP="00000000" w:rsidRDefault="00000000" w:rsidRPr="00000000" w14:paraId="000001C0">
      <w:pPr>
        <w:rPr/>
      </w:pPr>
      <w:r w:rsidDel="00000000" w:rsidR="00000000" w:rsidRPr="00000000">
        <w:rPr/>
        <w:drawing>
          <wp:inline distB="114300" distT="114300" distL="114300" distR="114300">
            <wp:extent cx="11811000" cy="16697325"/>
            <wp:effectExtent b="12700" l="12700" r="12700" t="1270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1"/>
        <w:rPr/>
      </w:pPr>
      <w:bookmarkStart w:colFirst="0" w:colLast="0" w:name="_2w9tqosc9h5" w:id="9"/>
      <w:bookmarkEnd w:id="9"/>
      <w:r w:rsidDel="00000000" w:rsidR="00000000" w:rsidRPr="00000000">
        <w:rPr>
          <w:rtl w:val="0"/>
        </w:rPr>
        <w:t xml:space="preserve">LECTURE W6</w:t>
      </w:r>
    </w:p>
    <w:p w:rsidR="00000000" w:rsidDel="00000000" w:rsidP="00000000" w:rsidRDefault="00000000" w:rsidRPr="00000000" w14:paraId="000001C3">
      <w:pPr>
        <w:rPr/>
      </w:pPr>
      <w:r w:rsidDel="00000000" w:rsidR="00000000" w:rsidRPr="00000000">
        <w:rPr/>
        <w:drawing>
          <wp:inline distB="114300" distT="114300" distL="114300" distR="114300">
            <wp:extent cx="11811000" cy="16697325"/>
            <wp:effectExtent b="12700" l="12700" r="12700" t="12700"/>
            <wp:docPr id="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1"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1"/>
        <w:rPr/>
      </w:pPr>
      <w:bookmarkStart w:colFirst="0" w:colLast="0" w:name="_60v1fqfbw2m9" w:id="10"/>
      <w:bookmarkEnd w:id="10"/>
      <w:r w:rsidDel="00000000" w:rsidR="00000000" w:rsidRPr="00000000">
        <w:rPr>
          <w:rtl w:val="0"/>
        </w:rPr>
        <w:t xml:space="preserve">LAB W6</w:t>
      </w:r>
    </w:p>
    <w:p w:rsidR="00000000" w:rsidDel="00000000" w:rsidP="00000000" w:rsidRDefault="00000000" w:rsidRPr="00000000" w14:paraId="000001C6">
      <w:pPr>
        <w:rPr/>
      </w:pPr>
      <w:r w:rsidDel="00000000" w:rsidR="00000000" w:rsidRPr="00000000">
        <w:rPr>
          <w:rtl w:val="0"/>
        </w:rPr>
        <w:t xml:space="preserve">the IT Crowd</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1"/>
        <w:rPr/>
      </w:pPr>
      <w:bookmarkStart w:colFirst="0" w:colLast="0" w:name="_vi4zp5g071v0" w:id="11"/>
      <w:bookmarkEnd w:id="11"/>
      <w:r w:rsidDel="00000000" w:rsidR="00000000" w:rsidRPr="00000000">
        <w:rPr>
          <w:rtl w:val="0"/>
        </w:rPr>
        <w:t xml:space="preserve">LECTURE W7</w:t>
      </w:r>
    </w:p>
    <w:p w:rsidR="00000000" w:rsidDel="00000000" w:rsidP="00000000" w:rsidRDefault="00000000" w:rsidRPr="00000000" w14:paraId="000001CA">
      <w:pPr>
        <w:rPr/>
      </w:pPr>
      <w:r w:rsidDel="00000000" w:rsidR="00000000" w:rsidRPr="00000000">
        <w:rPr/>
        <w:drawing>
          <wp:inline distB="114300" distT="114300" distL="114300" distR="114300">
            <wp:extent cx="11811000" cy="16697325"/>
            <wp:effectExtent b="12700" l="12700" r="12700" t="12700"/>
            <wp:docPr id="1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1"/>
        <w:rPr/>
      </w:pPr>
      <w:bookmarkStart w:colFirst="0" w:colLast="0" w:name="_acisi5x7a8hk" w:id="12"/>
      <w:bookmarkEnd w:id="12"/>
      <w:r w:rsidDel="00000000" w:rsidR="00000000" w:rsidRPr="00000000">
        <w:rPr>
          <w:rtl w:val="0"/>
        </w:rPr>
        <w:t xml:space="preserve">LECTURE W8</w:t>
      </w:r>
    </w:p>
    <w:p w:rsidR="00000000" w:rsidDel="00000000" w:rsidP="00000000" w:rsidRDefault="00000000" w:rsidRPr="00000000" w14:paraId="000001CE">
      <w:pPr>
        <w:rPr/>
      </w:pPr>
      <w:r w:rsidDel="00000000" w:rsidR="00000000" w:rsidRPr="00000000">
        <w:rPr/>
        <w:drawing>
          <wp:inline distB="114300" distT="114300" distL="114300" distR="114300">
            <wp:extent cx="11811000" cy="16697325"/>
            <wp:effectExtent b="12700" l="12700" r="12700" t="12700"/>
            <wp:docPr id="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1"/>
        <w:rPr/>
      </w:pPr>
      <w:bookmarkStart w:colFirst="0" w:colLast="0" w:name="_8ehrkfe45vd9" w:id="13"/>
      <w:bookmarkEnd w:id="13"/>
      <w:r w:rsidDel="00000000" w:rsidR="00000000" w:rsidRPr="00000000">
        <w:rPr>
          <w:rtl w:val="0"/>
        </w:rPr>
        <w:t xml:space="preserve">LECTURE W10 - MPI</w:t>
      </w:r>
    </w:p>
    <w:p w:rsidR="00000000" w:rsidDel="00000000" w:rsidP="00000000" w:rsidRDefault="00000000" w:rsidRPr="00000000" w14:paraId="000001D1">
      <w:pPr>
        <w:rPr/>
      </w:pPr>
      <w:r w:rsidDel="00000000" w:rsidR="00000000" w:rsidRPr="00000000">
        <w:rPr/>
        <w:drawing>
          <wp:inline distB="114300" distT="114300" distL="114300" distR="114300">
            <wp:extent cx="11811000" cy="16697325"/>
            <wp:effectExtent b="12700" l="12700" r="12700" t="12700"/>
            <wp:docPr id="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1"/>
        <w:rPr/>
      </w:pPr>
      <w:bookmarkStart w:colFirst="0" w:colLast="0" w:name="_5feaecwuf6xu" w:id="14"/>
      <w:bookmarkEnd w:id="14"/>
      <w:r w:rsidDel="00000000" w:rsidR="00000000" w:rsidRPr="00000000">
        <w:rPr>
          <w:rtl w:val="0"/>
        </w:rPr>
        <w:t xml:space="preserve">LECTURE W11</w:t>
      </w:r>
    </w:p>
    <w:p w:rsidR="00000000" w:rsidDel="00000000" w:rsidP="00000000" w:rsidRDefault="00000000" w:rsidRPr="00000000" w14:paraId="000001D4">
      <w:pPr>
        <w:rPr/>
      </w:pPr>
      <w:r w:rsidDel="00000000" w:rsidR="00000000" w:rsidRPr="00000000">
        <w:rPr/>
        <w:drawing>
          <wp:inline distB="114300" distT="114300" distL="114300" distR="114300">
            <wp:extent cx="11811000" cy="16697325"/>
            <wp:effectExtent b="12700" l="12700" r="12700" t="12700"/>
            <wp:docPr id="19"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9"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pStyle w:val="Heading1"/>
        <w:rPr/>
      </w:pPr>
      <w:bookmarkStart w:colFirst="0" w:colLast="0" w:name="_z9sww21r5xml" w:id="15"/>
      <w:bookmarkEnd w:id="15"/>
      <w:r w:rsidDel="00000000" w:rsidR="00000000" w:rsidRPr="00000000">
        <w:rPr>
          <w:rtl w:val="0"/>
        </w:rPr>
        <w:t xml:space="preserve">LECTURE W11 Recovery from W10</w:t>
      </w:r>
    </w:p>
    <w:p w:rsidR="00000000" w:rsidDel="00000000" w:rsidP="00000000" w:rsidRDefault="00000000" w:rsidRPr="00000000" w14:paraId="000001D6">
      <w:pPr>
        <w:rPr/>
      </w:pPr>
      <w:r w:rsidDel="00000000" w:rsidR="00000000" w:rsidRPr="00000000">
        <w:rPr/>
        <w:drawing>
          <wp:inline distB="114300" distT="114300" distL="114300" distR="114300">
            <wp:extent cx="11811000" cy="16697325"/>
            <wp:effectExtent b="12700" l="12700" r="12700" t="1270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1"/>
        <w:rPr/>
      </w:pPr>
      <w:bookmarkStart w:colFirst="0" w:colLast="0" w:name="_7adlat3z6bg3" w:id="16"/>
      <w:bookmarkEnd w:id="16"/>
      <w:r w:rsidDel="00000000" w:rsidR="00000000" w:rsidRPr="00000000">
        <w:rPr>
          <w:rtl w:val="0"/>
        </w:rPr>
        <w:t xml:space="preserve">LAB W11</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1"/>
        <w:rPr/>
      </w:pPr>
      <w:bookmarkStart w:colFirst="0" w:colLast="0" w:name="_pb5178dgh7tr" w:id="17"/>
      <w:bookmarkEnd w:id="17"/>
      <w:r w:rsidDel="00000000" w:rsidR="00000000" w:rsidRPr="00000000">
        <w:rPr>
          <w:rtl w:val="0"/>
        </w:rPr>
        <w:t xml:space="preserve">LECTURE W12</w:t>
      </w:r>
    </w:p>
    <w:p w:rsidR="00000000" w:rsidDel="00000000" w:rsidP="00000000" w:rsidRDefault="00000000" w:rsidRPr="00000000" w14:paraId="000001DB">
      <w:pPr>
        <w:rPr/>
      </w:pPr>
      <w:r w:rsidDel="00000000" w:rsidR="00000000" w:rsidRPr="00000000">
        <w:rPr/>
        <w:drawing>
          <wp:inline distB="114300" distT="114300" distL="114300" distR="114300">
            <wp:extent cx="11811000" cy="16697325"/>
            <wp:effectExtent b="12700" l="12700" r="12700" t="12700"/>
            <wp:docPr id="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1"/>
        <w:rPr/>
      </w:pPr>
      <w:bookmarkStart w:colFirst="0" w:colLast="0" w:name="_knrr072yjnty" w:id="18"/>
      <w:bookmarkEnd w:id="18"/>
      <w:r w:rsidDel="00000000" w:rsidR="00000000" w:rsidRPr="00000000">
        <w:rPr>
          <w:rtl w:val="0"/>
        </w:rPr>
        <w:t xml:space="preserve">LECTURE W13 - OpenCL programming</w:t>
      </w:r>
    </w:p>
    <w:p w:rsidR="00000000" w:rsidDel="00000000" w:rsidP="00000000" w:rsidRDefault="00000000" w:rsidRPr="00000000" w14:paraId="000001DE">
      <w:pPr>
        <w:rPr/>
      </w:pPr>
      <w:r w:rsidDel="00000000" w:rsidR="00000000" w:rsidRPr="00000000">
        <w:rPr/>
        <w:drawing>
          <wp:inline distB="114300" distT="114300" distL="114300" distR="114300">
            <wp:extent cx="11811000" cy="16697325"/>
            <wp:effectExtent b="12700" l="12700" r="12700" t="12700"/>
            <wp:docPr id="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1"/>
        <w:rPr/>
      </w:pPr>
      <w:bookmarkStart w:colFirst="0" w:colLast="0" w:name="_hidw6kam0arc" w:id="19"/>
      <w:bookmarkEnd w:id="19"/>
      <w:r w:rsidDel="00000000" w:rsidR="00000000" w:rsidRPr="00000000">
        <w:rPr>
          <w:rtl w:val="0"/>
        </w:rPr>
        <w:t xml:space="preserve">LECTURE W14 - Fault Tolerance</w:t>
      </w:r>
    </w:p>
    <w:p w:rsidR="00000000" w:rsidDel="00000000" w:rsidP="00000000" w:rsidRDefault="00000000" w:rsidRPr="00000000" w14:paraId="000001E1">
      <w:pPr>
        <w:rPr/>
      </w:pPr>
      <w:r w:rsidDel="00000000" w:rsidR="00000000" w:rsidRPr="00000000">
        <w:rPr>
          <w:rtl w:val="0"/>
        </w:rPr>
        <w:t xml:space="preserve">only scratching the surface, cuz the topic is huge</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independence of airplane engines</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case when redundancy didn't help cuz the software was the same - same error</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manufacturing issue/overload</w:t>
      </w:r>
    </w:p>
    <w:p w:rsidR="00000000" w:rsidDel="00000000" w:rsidP="00000000" w:rsidRDefault="00000000" w:rsidRPr="00000000" w14:paraId="000001E8">
      <w:pPr>
        <w:rPr/>
      </w:pPr>
      <w:r w:rsidDel="00000000" w:rsidR="00000000" w:rsidRPr="00000000">
        <w:rPr>
          <w:rtl w:val="0"/>
        </w:rPr>
        <w:t xml:space="preserve">bottom line: failures are not always independent, software bugs will affect all devices that have the same software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10:14 consensus problem</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advice: floating point arithmetics errors (associativity doesn't hold, casting to boolean, line example)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10:20 variations, General's problem</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10:22 failure types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crash failure - best cuz it does not send bad data</w:t>
      </w:r>
    </w:p>
    <w:p w:rsidR="00000000" w:rsidDel="00000000" w:rsidP="00000000" w:rsidRDefault="00000000" w:rsidRPr="00000000" w14:paraId="000001F4">
      <w:pPr>
        <w:rPr/>
      </w:pPr>
      <w:r w:rsidDel="00000000" w:rsidR="00000000" w:rsidRPr="00000000">
        <w:rPr>
          <w:rtl w:val="0"/>
        </w:rPr>
        <w:t xml:space="preserve">byzantine failure - there could a traitor in the army, even the general</w:t>
      </w:r>
    </w:p>
    <w:p w:rsidR="00000000" w:rsidDel="00000000" w:rsidP="00000000" w:rsidRDefault="00000000" w:rsidRPr="00000000" w14:paraId="000001F5">
      <w:pPr>
        <w:rPr/>
      </w:pPr>
      <w:r w:rsidDel="00000000" w:rsidR="00000000" w:rsidRPr="00000000">
        <w:rPr>
          <w:rtl w:val="0"/>
        </w:rPr>
        <w:t xml:space="preserve">communication failure</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10:26 sync vs async</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no upper bound on computing time for async operations.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synchronous. if time limit is passed =&gt; process is considered faulty</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no change of solving Consensu problem in the async case</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sync case - byzantine failure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1 lieutenant failure</w:t>
      </w:r>
    </w:p>
    <w:p w:rsidR="00000000" w:rsidDel="00000000" w:rsidP="00000000" w:rsidRDefault="00000000" w:rsidRPr="00000000" w14:paraId="00000202">
      <w:pPr>
        <w:rPr/>
      </w:pPr>
      <w:r w:rsidDel="00000000" w:rsidR="00000000" w:rsidRPr="00000000">
        <w:rPr>
          <w:rtl w:val="0"/>
        </w:rPr>
        <w:t xml:space="preserve">general failure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limit of 3t &lt; n</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all distinct =&gt; every1 sees distinct value =&gt; resort to the default value</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timeout, you can create a default value for it</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output does not uniquely depend on the output</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why is the async case such a big deal?</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deadline for non-leaf node that has a fault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puzzle: you have n prisoners. they are locked in individual sense (cannot communicate w/ one another).</w:t>
      </w:r>
    </w:p>
    <w:p w:rsidR="00000000" w:rsidDel="00000000" w:rsidP="00000000" w:rsidRDefault="00000000" w:rsidRPr="00000000" w14:paraId="00000211">
      <w:pPr>
        <w:rPr/>
      </w:pPr>
      <w:r w:rsidDel="00000000" w:rsidR="00000000" w:rsidRPr="00000000">
        <w:rPr>
          <w:rtl w:val="0"/>
        </w:rPr>
        <w:t xml:space="preserve">from time to time, single prisoners are taken, arbitrarily, to the court. eventually, all prisoners will go.</w:t>
      </w:r>
    </w:p>
    <w:p w:rsidR="00000000" w:rsidDel="00000000" w:rsidP="00000000" w:rsidRDefault="00000000" w:rsidRPr="00000000" w14:paraId="00000212">
      <w:pPr>
        <w:rPr/>
      </w:pPr>
      <w:r w:rsidDel="00000000" w:rsidR="00000000" w:rsidRPr="00000000">
        <w:rPr>
          <w:rtl w:val="0"/>
        </w:rPr>
        <w:t xml:space="preserve">communication device w/ 2 positions in courtyard. originally the switch is 0, the guardian doesn't touch it.</w:t>
      </w:r>
    </w:p>
    <w:p w:rsidR="00000000" w:rsidDel="00000000" w:rsidP="00000000" w:rsidRDefault="00000000" w:rsidRPr="00000000" w14:paraId="00000213">
      <w:pPr>
        <w:rPr/>
      </w:pPr>
      <w:r w:rsidDel="00000000" w:rsidR="00000000" w:rsidRPr="00000000">
        <w:rPr>
          <w:rtl w:val="0"/>
        </w:rPr>
        <w:t xml:space="preserve">at an time, in a finite amount of time, a prisoner should be able to declare that all prisoners were in the courtyard</w:t>
      </w:r>
    </w:p>
    <w:p w:rsidR="00000000" w:rsidDel="00000000" w:rsidP="00000000" w:rsidRDefault="00000000" w:rsidRPr="00000000" w14:paraId="00000214">
      <w:pPr>
        <w:rPr/>
      </w:pPr>
      <w:r w:rsidDel="00000000" w:rsidR="00000000" w:rsidRPr="00000000">
        <w:rPr>
          <w:rtl w:val="0"/>
        </w:rPr>
        <w:t xml:space="preserve">prisoners know the number n.</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you have n prisoners switch </w:t>
      </w:r>
      <w:hyperlink r:id="rId34">
        <w:r w:rsidDel="00000000" w:rsidR="00000000" w:rsidRPr="00000000">
          <w:rPr>
            <w:color w:val="1155cc"/>
            <w:u w:val="single"/>
            <w:rtl w:val="0"/>
          </w:rPr>
          <w:t xml:space="preserve">https://jaylorch.net/brainteasers/ThePrisonersAndTheSwitch/</w:t>
        </w:r>
      </w:hyperlink>
      <w:r w:rsidDel="00000000" w:rsidR="00000000" w:rsidRPr="00000000">
        <w:rPr>
          <w:rtl w:val="0"/>
        </w:rPr>
        <w:t xml:space="preserve">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exam subjects - everything besides OpenCL</w:t>
      </w:r>
    </w:p>
    <w:p w:rsidR="00000000" w:rsidDel="00000000" w:rsidP="00000000" w:rsidRDefault="00000000" w:rsidRPr="00000000" w14:paraId="0000021B">
      <w:pPr>
        <w:rPr/>
      </w:pPr>
      <w:r w:rsidDel="00000000" w:rsidR="00000000" w:rsidRPr="00000000">
        <w:rPr>
          <w:rtl w:val="0"/>
        </w:rPr>
        <w:t xml:space="preserve">time: 2h</w:t>
      </w:r>
    </w:p>
    <w:p w:rsidR="00000000" w:rsidDel="00000000" w:rsidP="00000000" w:rsidRDefault="00000000" w:rsidRPr="00000000" w14:paraId="0000021C">
      <w:pPr>
        <w:rPr/>
      </w:pPr>
      <w:r w:rsidDel="00000000" w:rsidR="00000000" w:rsidRPr="00000000">
        <w:rPr>
          <w:rtl w:val="0"/>
        </w:rPr>
        <w:t xml:space="preserve">official cheats sheet A4 (aka 2 pages) that must be turned in at the end</w:t>
      </w:r>
    </w:p>
    <w:p w:rsidR="00000000" w:rsidDel="00000000" w:rsidP="00000000" w:rsidRDefault="00000000" w:rsidRPr="00000000" w14:paraId="0000021D">
      <w:pPr>
        <w:rPr/>
      </w:pPr>
      <w:r w:rsidDel="00000000" w:rsidR="00000000" w:rsidRPr="00000000">
        <w:rPr>
          <w:rtl w:val="0"/>
        </w:rPr>
        <w:t xml:space="preserve">retake exams has same rules and same difficulty</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coming w/ another date - write an email</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emphasis on parallel and distributed stuff and less on programming</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Fonts w:ascii="Arial Unicode MS" w:cs="Arial Unicode MS" w:eastAsia="Arial Unicode MS" w:hAnsi="Arial Unicode MS"/>
          <w:rtl w:val="0"/>
        </w:rPr>
        <w:t xml:space="preserve">∀ language, csharp, c++, java</w:t>
      </w:r>
    </w:p>
    <w:p w:rsidR="00000000" w:rsidDel="00000000" w:rsidP="00000000" w:rsidRDefault="00000000" w:rsidRPr="00000000" w14:paraId="00000224">
      <w:pPr>
        <w:rPr/>
      </w:pPr>
      <w:r w:rsidDel="00000000" w:rsidR="00000000" w:rsidRPr="00000000">
        <w:rPr>
          <w:rtl w:val="0"/>
        </w:rPr>
        <w:t xml:space="preserve">he won't be picky w/ the syntax</w:t>
      </w:r>
    </w:p>
    <w:p w:rsidR="00000000" w:rsidDel="00000000" w:rsidP="00000000" w:rsidRDefault="00000000" w:rsidRPr="00000000" w14:paraId="00000225">
      <w:pPr>
        <w:rPr/>
      </w:pPr>
      <w:r w:rsidDel="00000000" w:rsidR="00000000" w:rsidRPr="00000000">
        <w:rPr>
          <w:rtl w:val="0"/>
        </w:rPr>
        <w:t xml:space="preserve">don't exaggerate w/ the comments, try to be concise w/ the explanation</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mutex, cond var, creation/joining of threads</w:t>
      </w:r>
    </w:p>
    <w:p w:rsidR="00000000" w:rsidDel="00000000" w:rsidP="00000000" w:rsidRDefault="00000000" w:rsidRPr="00000000" w14:paraId="00000228">
      <w:pPr>
        <w:rPr/>
      </w:pPr>
      <w:r w:rsidDel="00000000" w:rsidR="00000000" w:rsidRPr="00000000">
        <w:rPr>
          <w:rtl w:val="0"/>
        </w:rPr>
        <w:tab/>
        <w:t xml:space="preserve">but it's ok if you something else</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recursive decomposition</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always think about range of processors that are assigned to solve a particular problem</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split the work and the range (ex: for karatsuba in 3)</w:t>
      </w:r>
    </w:p>
    <w:p w:rsidR="00000000" w:rsidDel="00000000" w:rsidP="00000000" w:rsidRDefault="00000000" w:rsidRPr="00000000" w14:paraId="00000232">
      <w:pPr>
        <w:rPr/>
      </w:pPr>
      <w:r w:rsidDel="00000000" w:rsidR="00000000" w:rsidRPr="00000000">
        <w:rPr>
          <w:rtl w:val="0"/>
        </w:rPr>
        <w:tab/>
        <w:t xml:space="preserve">pass the subproblem &amp; the # of processors it can use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id formula: id_ind? = i + floor(nr_processs/2)</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ex: mergesort-simplified-mpi.cpp</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get parent id - from status param of MPI_Recv()</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from binary tree:</w:t>
      </w:r>
    </w:p>
    <w:p w:rsidR="00000000" w:rsidDel="00000000" w:rsidP="00000000" w:rsidRDefault="00000000" w:rsidRPr="00000000" w14:paraId="0000023B">
      <w:pPr>
        <w:ind w:firstLine="720"/>
        <w:rPr/>
      </w:pPr>
      <w:r w:rsidDel="00000000" w:rsidR="00000000" w:rsidRPr="00000000">
        <w:rPr>
          <w:rtl w:val="0"/>
        </w:rPr>
        <w:t xml:space="preserve">childId1 = parent * 2;</w:t>
      </w:r>
    </w:p>
    <w:p w:rsidR="00000000" w:rsidDel="00000000" w:rsidP="00000000" w:rsidRDefault="00000000" w:rsidRPr="00000000" w14:paraId="0000023C">
      <w:pPr>
        <w:ind w:firstLine="720"/>
        <w:rPr/>
      </w:pPr>
      <w:r w:rsidDel="00000000" w:rsidR="00000000" w:rsidRPr="00000000">
        <w:rPr>
          <w:rtl w:val="0"/>
        </w:rPr>
        <w:t xml:space="preserve">childId2 = parent * 2 + 1;</w:t>
      </w:r>
    </w:p>
    <w:p w:rsidR="00000000" w:rsidDel="00000000" w:rsidP="00000000" w:rsidRDefault="00000000" w:rsidRPr="00000000" w14:paraId="0000023D">
      <w:pPr>
        <w:rPr/>
      </w:pPr>
      <w:r w:rsidDel="00000000" w:rsidR="00000000" w:rsidRPr="00000000">
        <w:rPr>
          <w:rtl w:val="0"/>
        </w:rPr>
        <w:t xml:space="preserve">works only if the parent doesn't do anything. but this means the parent idles</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solution to the problem:</w:t>
      </w:r>
    </w:p>
    <w:p w:rsidR="00000000" w:rsidDel="00000000" w:rsidP="00000000" w:rsidRDefault="00000000" w:rsidRPr="00000000" w14:paraId="00000241">
      <w:pPr>
        <w:rPr/>
      </w:pPr>
      <w:r w:rsidDel="00000000" w:rsidR="00000000" w:rsidRPr="00000000">
        <w:rPr>
          <w:rtl w:val="0"/>
        </w:rPr>
        <w:t xml:space="preserve">2 prisoners case</w:t>
      </w:r>
    </w:p>
    <w:p w:rsidR="00000000" w:rsidDel="00000000" w:rsidP="00000000" w:rsidRDefault="00000000" w:rsidRPr="00000000" w14:paraId="00000242">
      <w:pPr>
        <w:rPr/>
      </w:pPr>
      <w:r w:rsidDel="00000000" w:rsidR="00000000" w:rsidRPr="00000000">
        <w:rPr>
          <w:rtl w:val="0"/>
        </w:rPr>
        <w:t xml:space="preserve">3 prisoners case</w:t>
      </w:r>
    </w:p>
    <w:p w:rsidR="00000000" w:rsidDel="00000000" w:rsidP="00000000" w:rsidRDefault="00000000" w:rsidRPr="00000000" w14:paraId="00000243">
      <w:pPr>
        <w:rPr/>
      </w:pPr>
      <w:r w:rsidDel="00000000" w:rsidR="00000000" w:rsidRPr="00000000">
        <w:rPr>
          <w:rtl w:val="0"/>
        </w:rPr>
        <w:tab/>
        <w:t xml:space="preserve">idea</w:t>
      </w:r>
    </w:p>
    <w:p w:rsidR="00000000" w:rsidDel="00000000" w:rsidP="00000000" w:rsidRDefault="00000000" w:rsidRPr="00000000" w14:paraId="00000244">
      <w:pPr>
        <w:rPr/>
      </w:pPr>
      <w:r w:rsidDel="00000000" w:rsidR="00000000" w:rsidRPr="00000000">
        <w:rPr>
          <w:rtl w:val="0"/>
        </w:rPr>
        <w:tab/>
        <w:tab/>
        <w:t xml:space="preserve">?</w:t>
      </w:r>
    </w:p>
    <w:p w:rsidR="00000000" w:rsidDel="00000000" w:rsidP="00000000" w:rsidRDefault="00000000" w:rsidRPr="00000000" w14:paraId="00000245">
      <w:pPr>
        <w:rPr/>
      </w:pPr>
      <w:r w:rsidDel="00000000" w:rsidR="00000000" w:rsidRPr="00000000">
        <w:rPr>
          <w:rtl w:val="0"/>
        </w:rPr>
        <w:tab/>
        <w:tab/>
        <w:t xml:space="preserve">3 declares only if he sees in pos 0 after he saw it in pos 1</w:t>
      </w:r>
    </w:p>
    <w:p w:rsidR="00000000" w:rsidDel="00000000" w:rsidP="00000000" w:rsidRDefault="00000000" w:rsidRPr="00000000" w14:paraId="00000246">
      <w:pPr>
        <w:rPr/>
      </w:pPr>
      <w:r w:rsidDel="00000000" w:rsidR="00000000" w:rsidRPr="00000000">
        <w:rPr>
          <w:rtl w:val="0"/>
        </w:rPr>
        <w:tab/>
        <w:tab/>
        <w:t xml:space="preserve">fault - taking the prisoners always in the order 1, 2, 3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Fonts w:ascii="Arial Unicode MS" w:cs="Arial Unicode MS" w:eastAsia="Arial Unicode MS" w:hAnsi="Arial Unicode MS"/>
          <w:rtl w:val="0"/>
        </w:rPr>
        <w:t xml:space="preserve">rules to satisfy by ∀ algorithm</w:t>
      </w:r>
    </w:p>
    <w:p w:rsidR="00000000" w:rsidDel="00000000" w:rsidP="00000000" w:rsidRDefault="00000000" w:rsidRPr="00000000" w14:paraId="00000249">
      <w:pPr>
        <w:numPr>
          <w:ilvl w:val="0"/>
          <w:numId w:val="1"/>
        </w:numPr>
        <w:ind w:left="720" w:hanging="360"/>
        <w:rPr>
          <w:u w:val="none"/>
        </w:rPr>
      </w:pPr>
      <w:r w:rsidDel="00000000" w:rsidR="00000000" w:rsidRPr="00000000">
        <w:rPr>
          <w:rtl w:val="0"/>
        </w:rPr>
        <w:t xml:space="preserve">not output an incorrect result (partial correctness)</w:t>
      </w:r>
    </w:p>
    <w:p w:rsidR="00000000" w:rsidDel="00000000" w:rsidP="00000000" w:rsidRDefault="00000000" w:rsidRPr="00000000" w14:paraId="0000024A">
      <w:pPr>
        <w:numPr>
          <w:ilvl w:val="0"/>
          <w:numId w:val="1"/>
        </w:numPr>
        <w:ind w:left="720" w:hanging="360"/>
        <w:rPr>
          <w:u w:val="none"/>
        </w:rPr>
      </w:pPr>
      <w:r w:rsidDel="00000000" w:rsidR="00000000" w:rsidRPr="00000000">
        <w:rPr>
          <w:rtl w:val="0"/>
        </w:rPr>
        <w:t xml:space="preserve">eventually output a result</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hash table based mapping</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probability of 0 (ex: always flipping heads)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probability of 0 for infinite loop for a fair random generator for generating edges in a graph</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1 prisoner becomes the counter, all others flip the switch to pos 1 the 1st time they see it.</w:t>
      </w:r>
    </w:p>
    <w:p w:rsidR="00000000" w:rsidDel="00000000" w:rsidP="00000000" w:rsidRDefault="00000000" w:rsidRPr="00000000" w14:paraId="00000254">
      <w:pPr>
        <w:rPr/>
      </w:pPr>
      <w:r w:rsidDel="00000000" w:rsidR="00000000" w:rsidRPr="00000000">
        <w:rPr>
          <w:rtl w:val="0"/>
        </w:rPr>
        <w:t xml:space="preserve">the counter flips it to pos 0, if it's in pos 1</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1"/>
        <w:rPr/>
      </w:pPr>
      <w:bookmarkStart w:colFirst="0" w:colLast="0" w:name="_fhi720ro2icp" w:id="20"/>
      <w:bookmarkEnd w:id="20"/>
      <w:r w:rsidDel="00000000" w:rsidR="00000000" w:rsidRPr="00000000">
        <w:rPr>
          <w:rtl w:val="0"/>
        </w:rPr>
        <w:t xml:space="preserve">exam prep 07 feb</w:t>
      </w:r>
    </w:p>
    <w:p w:rsidR="00000000" w:rsidDel="00000000" w:rsidP="00000000" w:rsidRDefault="00000000" w:rsidRPr="00000000" w14:paraId="00000258">
      <w:pPr>
        <w:rPr/>
      </w:pPr>
      <w:r w:rsidDel="00000000" w:rsidR="00000000" w:rsidRPr="00000000">
        <w:rPr>
          <w:rtl w:val="0"/>
        </w:rPr>
        <w:t xml:space="preserve">cheat sheet writing idea: write on paper, scan it, make it smaller, print it, now u got free space</w:t>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2"/>
        <w:rPr/>
      </w:pPr>
      <w:bookmarkStart w:colFirst="0" w:colLast="0" w:name="_cl823768gh52" w:id="21"/>
      <w:bookmarkEnd w:id="21"/>
      <w:r w:rsidDel="00000000" w:rsidR="00000000" w:rsidRPr="00000000">
        <w:rPr>
          <w:rtl w:val="0"/>
        </w:rPr>
        <w:t xml:space="preserve">Astea sunt toate variantele posibile pe care le poate da la ppd? (normal sau cu mpi)</w:t>
      </w:r>
    </w:p>
    <w:p w:rsidR="00000000" w:rsidDel="00000000" w:rsidP="00000000" w:rsidRDefault="00000000" w:rsidRPr="00000000" w14:paraId="0000025C">
      <w:pPr>
        <w:rPr>
          <w:shd w:fill="cccccc" w:val="clear"/>
        </w:rPr>
      </w:pPr>
      <w:r w:rsidDel="00000000" w:rsidR="00000000" w:rsidRPr="00000000">
        <w:rPr>
          <w:shd w:fill="cccccc" w:val="clear"/>
          <w:rtl w:val="0"/>
        </w:rPr>
        <w:t xml:space="preserve">1. big_numbers_product</w:t>
      </w:r>
    </w:p>
    <w:p w:rsidR="00000000" w:rsidDel="00000000" w:rsidP="00000000" w:rsidRDefault="00000000" w:rsidRPr="00000000" w14:paraId="0000025D">
      <w:pPr>
        <w:rPr>
          <w:shd w:fill="cccccc" w:val="clear"/>
        </w:rPr>
      </w:pPr>
      <w:r w:rsidDel="00000000" w:rsidR="00000000" w:rsidRPr="00000000">
        <w:rPr>
          <w:shd w:fill="cccccc" w:val="clear"/>
          <w:rtl w:val="0"/>
        </w:rPr>
        <w:t xml:space="preserve">2. scalar_product_simple</w:t>
      </w:r>
    </w:p>
    <w:p w:rsidR="00000000" w:rsidDel="00000000" w:rsidP="00000000" w:rsidRDefault="00000000" w:rsidRPr="00000000" w14:paraId="0000025E">
      <w:pPr>
        <w:rPr>
          <w:shd w:fill="cccccc" w:val="clear"/>
        </w:rPr>
      </w:pPr>
      <w:r w:rsidDel="00000000" w:rsidR="00000000" w:rsidRPr="00000000">
        <w:rPr>
          <w:shd w:fill="cccccc" w:val="clear"/>
          <w:rtl w:val="0"/>
        </w:rPr>
        <w:t xml:space="preserve">3. scalar_product_tree</w:t>
      </w:r>
    </w:p>
    <w:p w:rsidR="00000000" w:rsidDel="00000000" w:rsidP="00000000" w:rsidRDefault="00000000" w:rsidRPr="00000000" w14:paraId="0000025F">
      <w:pPr>
        <w:rPr>
          <w:shd w:fill="cccccc" w:val="clear"/>
        </w:rPr>
      </w:pPr>
      <w:r w:rsidDel="00000000" w:rsidR="00000000" w:rsidRPr="00000000">
        <w:rPr>
          <w:shd w:fill="cccccc" w:val="clear"/>
          <w:rtl w:val="0"/>
        </w:rPr>
        <w:t xml:space="preserve">4. convolution</w:t>
      </w:r>
    </w:p>
    <w:p w:rsidR="00000000" w:rsidDel="00000000" w:rsidP="00000000" w:rsidRDefault="00000000" w:rsidRPr="00000000" w14:paraId="00000260">
      <w:pPr>
        <w:rPr>
          <w:shd w:fill="cccccc" w:val="clear"/>
        </w:rPr>
      </w:pPr>
      <w:r w:rsidDel="00000000" w:rsidR="00000000" w:rsidRPr="00000000">
        <w:rPr>
          <w:shd w:fill="cccccc" w:val="clear"/>
          <w:rtl w:val="0"/>
        </w:rPr>
        <w:t xml:space="preserve">5. hamiltonian</w:t>
      </w:r>
    </w:p>
    <w:p w:rsidR="00000000" w:rsidDel="00000000" w:rsidP="00000000" w:rsidRDefault="00000000" w:rsidRPr="00000000" w14:paraId="00000261">
      <w:pPr>
        <w:rPr>
          <w:shd w:fill="cccccc" w:val="clear"/>
        </w:rPr>
      </w:pPr>
      <w:r w:rsidDel="00000000" w:rsidR="00000000" w:rsidRPr="00000000">
        <w:rPr>
          <w:shd w:fill="cccccc" w:val="clear"/>
          <w:rtl w:val="0"/>
        </w:rPr>
        <w:t xml:space="preserve">6. permutations</w:t>
      </w:r>
    </w:p>
    <w:p w:rsidR="00000000" w:rsidDel="00000000" w:rsidP="00000000" w:rsidRDefault="00000000" w:rsidRPr="00000000" w14:paraId="00000262">
      <w:pPr>
        <w:rPr>
          <w:shd w:fill="cccccc" w:val="clear"/>
        </w:rPr>
      </w:pPr>
      <w:r w:rsidDel="00000000" w:rsidR="00000000" w:rsidRPr="00000000">
        <w:rPr>
          <w:shd w:fill="cccccc" w:val="clear"/>
          <w:rtl w:val="0"/>
        </w:rPr>
        <w:t xml:space="preserve">7. combinations</w:t>
      </w:r>
    </w:p>
    <w:p w:rsidR="00000000" w:rsidDel="00000000" w:rsidP="00000000" w:rsidRDefault="00000000" w:rsidRPr="00000000" w14:paraId="00000263">
      <w:pPr>
        <w:rPr>
          <w:shd w:fill="cccccc" w:val="clear"/>
        </w:rPr>
      </w:pPr>
      <w:r w:rsidDel="00000000" w:rsidR="00000000" w:rsidRPr="00000000">
        <w:rPr>
          <w:shd w:fill="cccccc" w:val="clear"/>
          <w:rtl w:val="0"/>
        </w:rPr>
        <w:t xml:space="preserve">8. k_combinations</w:t>
      </w:r>
    </w:p>
    <w:p w:rsidR="00000000" w:rsidDel="00000000" w:rsidP="00000000" w:rsidRDefault="00000000" w:rsidRPr="00000000" w14:paraId="00000264">
      <w:pPr>
        <w:rPr>
          <w:shd w:fill="cccccc" w:val="clear"/>
        </w:rPr>
      </w:pPr>
      <w:r w:rsidDel="00000000" w:rsidR="00000000" w:rsidRPr="00000000">
        <w:rPr>
          <w:shd w:fill="cccccc" w:val="clear"/>
          <w:rtl w:val="0"/>
        </w:rPr>
        <w:t xml:space="preserve">9. k_coloring</w:t>
      </w:r>
    </w:p>
    <w:p w:rsidR="00000000" w:rsidDel="00000000" w:rsidP="00000000" w:rsidRDefault="00000000" w:rsidRPr="00000000" w14:paraId="00000265">
      <w:pPr>
        <w:rPr>
          <w:shd w:fill="cccccc" w:val="clear"/>
        </w:rPr>
      </w:pPr>
      <w:r w:rsidDel="00000000" w:rsidR="00000000" w:rsidRPr="00000000">
        <w:rPr>
          <w:shd w:fill="cccccc" w:val="clear"/>
          <w:rtl w:val="0"/>
        </w:rPr>
        <w:t xml:space="preserve">10. merge_sort</w:t>
      </w:r>
    </w:p>
    <w:p w:rsidR="00000000" w:rsidDel="00000000" w:rsidP="00000000" w:rsidRDefault="00000000" w:rsidRPr="00000000" w14:paraId="00000266">
      <w:pPr>
        <w:rPr>
          <w:shd w:fill="cccccc" w:val="clear"/>
        </w:rPr>
      </w:pPr>
      <w:r w:rsidDel="00000000" w:rsidR="00000000" w:rsidRPr="00000000">
        <w:rPr>
          <w:shd w:fill="cccccc" w:val="clear"/>
          <w:rtl w:val="0"/>
        </w:rPr>
        <w:t xml:space="preserve">11. quick_sort</w:t>
      </w:r>
    </w:p>
    <w:p w:rsidR="00000000" w:rsidDel="00000000" w:rsidP="00000000" w:rsidRDefault="00000000" w:rsidRPr="00000000" w14:paraId="00000267">
      <w:pPr>
        <w:rPr>
          <w:shd w:fill="cccccc" w:val="clear"/>
        </w:rPr>
      </w:pPr>
      <w:r w:rsidDel="00000000" w:rsidR="00000000" w:rsidRPr="00000000">
        <w:rPr>
          <w:shd w:fill="cccccc" w:val="clear"/>
          <w:rtl w:val="0"/>
        </w:rPr>
        <w:t xml:space="preserve">12. producer_consumer</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2"/>
        <w:rPr/>
      </w:pPr>
      <w:bookmarkStart w:colFirst="0" w:colLast="0" w:name="_navtghm7kr8s" w:id="22"/>
      <w:bookmarkEnd w:id="22"/>
      <w:r w:rsidDel="00000000" w:rsidR="00000000" w:rsidRPr="00000000">
        <w:rPr>
          <w:rtl w:val="0"/>
        </w:rPr>
        <w:t xml:space="preserve">resources</w:t>
      </w:r>
    </w:p>
    <w:p w:rsidR="00000000" w:rsidDel="00000000" w:rsidP="00000000" w:rsidRDefault="00000000" w:rsidRPr="00000000" w14:paraId="0000026B">
      <w:pPr>
        <w:numPr>
          <w:ilvl w:val="0"/>
          <w:numId w:val="5"/>
        </w:numPr>
        <w:ind w:left="720" w:hanging="360"/>
        <w:rPr>
          <w:u w:val="none"/>
        </w:rPr>
      </w:pPr>
      <w:r w:rsidDel="00000000" w:rsidR="00000000" w:rsidRPr="00000000">
        <w:rPr>
          <w:rtl w:val="0"/>
        </w:rPr>
        <w:t xml:space="preserve">lectures</w:t>
      </w:r>
    </w:p>
    <w:p w:rsidR="00000000" w:rsidDel="00000000" w:rsidP="00000000" w:rsidRDefault="00000000" w:rsidRPr="00000000" w14:paraId="0000026C">
      <w:pPr>
        <w:numPr>
          <w:ilvl w:val="0"/>
          <w:numId w:val="5"/>
        </w:numPr>
        <w:ind w:left="720" w:hanging="360"/>
        <w:rPr>
          <w:u w:val="none"/>
        </w:rPr>
      </w:pPr>
      <w:r w:rsidDel="00000000" w:rsidR="00000000" w:rsidRPr="00000000">
        <w:rPr>
          <w:rtl w:val="0"/>
        </w:rPr>
        <w:t xml:space="preserve">bookmarks?</w:t>
      </w:r>
    </w:p>
    <w:p w:rsidR="00000000" w:rsidDel="00000000" w:rsidP="00000000" w:rsidRDefault="00000000" w:rsidRPr="00000000" w14:paraId="0000026D">
      <w:pPr>
        <w:numPr>
          <w:ilvl w:val="0"/>
          <w:numId w:val="5"/>
        </w:numPr>
        <w:ind w:left="720" w:hanging="360"/>
        <w:rPr>
          <w:u w:val="none"/>
        </w:rPr>
      </w:pPr>
      <w:hyperlink r:id="rId35">
        <w:r w:rsidDel="00000000" w:rsidR="00000000" w:rsidRPr="00000000">
          <w:rPr>
            <w:color w:val="1155cc"/>
            <w:u w:val="single"/>
            <w:rtl w:val="0"/>
          </w:rPr>
          <w:t xml:space="preserve">https://github.com/alexovidiupopa/pdp/tree/main/exam-workspace/src/ro/alexpopa/mpi</w:t>
        </w:r>
      </w:hyperlink>
      <w:r w:rsidDel="00000000" w:rsidR="00000000" w:rsidRPr="00000000">
        <w:rPr>
          <w:rtl w:val="0"/>
        </w:rPr>
        <w:t xml:space="preserve"> </w:t>
      </w:r>
    </w:p>
    <w:p w:rsidR="00000000" w:rsidDel="00000000" w:rsidP="00000000" w:rsidRDefault="00000000" w:rsidRPr="00000000" w14:paraId="0000026E">
      <w:pPr>
        <w:numPr>
          <w:ilvl w:val="0"/>
          <w:numId w:val="5"/>
        </w:numPr>
        <w:ind w:left="720" w:hanging="360"/>
        <w:rPr>
          <w:u w:val="none"/>
        </w:rPr>
      </w:pPr>
      <w:hyperlink r:id="rId36">
        <w:r w:rsidDel="00000000" w:rsidR="00000000" w:rsidRPr="00000000">
          <w:rPr>
            <w:color w:val="1155cc"/>
            <w:u w:val="single"/>
            <w:rtl w:val="0"/>
          </w:rPr>
          <w:t xml:space="preserve">exam-subjects 2022</w:t>
        </w:r>
      </w:hyperlink>
      <w:r w:rsidDel="00000000" w:rsidR="00000000" w:rsidRPr="00000000">
        <w:rPr>
          <w:rtl w:val="0"/>
        </w:rPr>
        <w:t xml:space="preserve"> </w:t>
      </w:r>
    </w:p>
    <w:p w:rsidR="00000000" w:rsidDel="00000000" w:rsidP="00000000" w:rsidRDefault="00000000" w:rsidRPr="00000000" w14:paraId="0000026F">
      <w:pPr>
        <w:numPr>
          <w:ilvl w:val="0"/>
          <w:numId w:val="5"/>
        </w:numPr>
        <w:ind w:left="720" w:hanging="360"/>
        <w:rPr>
          <w:u w:val="none"/>
        </w:rPr>
      </w:pPr>
      <w:hyperlink r:id="rId37">
        <w:r w:rsidDel="00000000" w:rsidR="00000000" w:rsidRPr="00000000">
          <w:rPr>
            <w:color w:val="1155cc"/>
            <w:u w:val="single"/>
            <w:rtl w:val="0"/>
          </w:rPr>
          <w:t xml:space="preserve">study session Jinga 4 feb</w:t>
        </w:r>
      </w:hyperlink>
      <w:r w:rsidDel="00000000" w:rsidR="00000000" w:rsidRPr="00000000">
        <w:rPr>
          <w:rtl w:val="0"/>
        </w:rPr>
        <w:t xml:space="preserve"> </w:t>
      </w:r>
    </w:p>
    <w:p w:rsidR="00000000" w:rsidDel="00000000" w:rsidP="00000000" w:rsidRDefault="00000000" w:rsidRPr="00000000" w14:paraId="00000270">
      <w:pPr>
        <w:numPr>
          <w:ilvl w:val="1"/>
          <w:numId w:val="5"/>
        </w:numPr>
        <w:ind w:left="1440" w:hanging="360"/>
        <w:rPr>
          <w:u w:val="none"/>
        </w:rPr>
      </w:pPr>
      <w:r w:rsidDel="00000000" w:rsidR="00000000" w:rsidRPr="00000000">
        <w:rPr>
          <w:rtl w:val="0"/>
        </w:rPr>
        <w:t xml:space="preserve">problem 1</w:t>
      </w:r>
    </w:p>
    <w:p w:rsidR="00000000" w:rsidDel="00000000" w:rsidP="00000000" w:rsidRDefault="00000000" w:rsidRPr="00000000" w14:paraId="00000271">
      <w:pPr>
        <w:numPr>
          <w:ilvl w:val="2"/>
          <w:numId w:val="5"/>
        </w:numPr>
        <w:ind w:left="2160" w:hanging="360"/>
        <w:rPr>
          <w:u w:val="none"/>
        </w:rPr>
      </w:pPr>
      <w:r w:rsidDel="00000000" w:rsidR="00000000" w:rsidRPr="00000000">
        <w:rPr>
          <w:rtl w:val="0"/>
        </w:rPr>
        <w:t xml:space="preserve">00:00 intro</w:t>
      </w:r>
    </w:p>
    <w:p w:rsidR="00000000" w:rsidDel="00000000" w:rsidP="00000000" w:rsidRDefault="00000000" w:rsidRPr="00000000" w14:paraId="00000272">
      <w:pPr>
        <w:numPr>
          <w:ilvl w:val="2"/>
          <w:numId w:val="5"/>
        </w:numPr>
        <w:ind w:left="2160" w:hanging="360"/>
        <w:rPr>
          <w:u w:val="none"/>
        </w:rPr>
      </w:pPr>
      <w:r w:rsidDel="00000000" w:rsidR="00000000" w:rsidRPr="00000000">
        <w:rPr>
          <w:rtl w:val="0"/>
        </w:rPr>
        <w:t xml:space="preserve">03:08 A fals?</w:t>
      </w:r>
    </w:p>
    <w:p w:rsidR="00000000" w:rsidDel="00000000" w:rsidP="00000000" w:rsidRDefault="00000000" w:rsidRPr="00000000" w14:paraId="00000273">
      <w:pPr>
        <w:numPr>
          <w:ilvl w:val="2"/>
          <w:numId w:val="5"/>
        </w:numPr>
        <w:ind w:left="2160" w:hanging="360"/>
        <w:rPr>
          <w:u w:val="none"/>
        </w:rPr>
      </w:pPr>
      <w:r w:rsidDel="00000000" w:rsidR="00000000" w:rsidRPr="00000000">
        <w:rPr>
          <w:rtl w:val="0"/>
        </w:rPr>
        <w:t xml:space="preserve">06:40 B adv</w:t>
      </w:r>
    </w:p>
    <w:p w:rsidR="00000000" w:rsidDel="00000000" w:rsidP="00000000" w:rsidRDefault="00000000" w:rsidRPr="00000000" w14:paraId="00000274">
      <w:pPr>
        <w:numPr>
          <w:ilvl w:val="2"/>
          <w:numId w:val="5"/>
        </w:numPr>
        <w:ind w:left="2160" w:hanging="360"/>
        <w:rPr>
          <w:u w:val="none"/>
        </w:rPr>
      </w:pPr>
      <w:r w:rsidDel="00000000" w:rsidR="00000000" w:rsidRPr="00000000">
        <w:rPr>
          <w:rtl w:val="0"/>
        </w:rPr>
        <w:t xml:space="preserve">09:05 C </w:t>
      </w:r>
    </w:p>
    <w:p w:rsidR="00000000" w:rsidDel="00000000" w:rsidP="00000000" w:rsidRDefault="00000000" w:rsidRPr="00000000" w14:paraId="00000275">
      <w:pPr>
        <w:numPr>
          <w:ilvl w:val="2"/>
          <w:numId w:val="5"/>
        </w:numPr>
        <w:ind w:left="2160" w:hanging="360"/>
        <w:rPr>
          <w:u w:val="none"/>
        </w:rPr>
      </w:pPr>
      <w:r w:rsidDel="00000000" w:rsidR="00000000" w:rsidRPr="00000000">
        <w:rPr>
          <w:rtl w:val="0"/>
        </w:rPr>
        <w:t xml:space="preserve">1?:?? </w:t>
      </w:r>
    </w:p>
    <w:p w:rsidR="00000000" w:rsidDel="00000000" w:rsidP="00000000" w:rsidRDefault="00000000" w:rsidRPr="00000000" w14:paraId="00000276">
      <w:pPr>
        <w:numPr>
          <w:ilvl w:val="1"/>
          <w:numId w:val="5"/>
        </w:numPr>
        <w:ind w:left="1440" w:hanging="360"/>
        <w:rPr>
          <w:u w:val="none"/>
        </w:rPr>
      </w:pPr>
      <w:r w:rsidDel="00000000" w:rsidR="00000000" w:rsidRPr="00000000">
        <w:rPr>
          <w:rtl w:val="0"/>
        </w:rPr>
        <w:t xml:space="preserve">33:22 problem 2</w:t>
      </w:r>
    </w:p>
    <w:p w:rsidR="00000000" w:rsidDel="00000000" w:rsidP="00000000" w:rsidRDefault="00000000" w:rsidRPr="00000000" w14:paraId="00000277">
      <w:pPr>
        <w:numPr>
          <w:ilvl w:val="1"/>
          <w:numId w:val="5"/>
        </w:numPr>
        <w:ind w:left="1440" w:hanging="360"/>
        <w:rPr>
          <w:u w:val="none"/>
        </w:rPr>
      </w:pPr>
      <w:r w:rsidDel="00000000" w:rsidR="00000000" w:rsidRPr="00000000">
        <w:rPr>
          <w:rtl w:val="0"/>
        </w:rPr>
        <w:t xml:space="preserve">~53 - about problem 3</w:t>
      </w:r>
    </w:p>
    <w:p w:rsidR="00000000" w:rsidDel="00000000" w:rsidP="00000000" w:rsidRDefault="00000000" w:rsidRPr="00000000" w14:paraId="00000278">
      <w:pPr>
        <w:numPr>
          <w:ilvl w:val="1"/>
          <w:numId w:val="5"/>
        </w:numPr>
        <w:ind w:left="1440" w:hanging="360"/>
        <w:rPr>
          <w:u w:val="none"/>
        </w:rPr>
      </w:pPr>
      <w:r w:rsidDel="00000000" w:rsidR="00000000" w:rsidRPr="00000000">
        <w:rPr>
          <w:rtl w:val="0"/>
        </w:rPr>
        <w:t xml:space="preserve">problem 1</w:t>
      </w:r>
    </w:p>
    <w:p w:rsidR="00000000" w:rsidDel="00000000" w:rsidP="00000000" w:rsidRDefault="00000000" w:rsidRPr="00000000" w14:paraId="00000279">
      <w:pPr>
        <w:numPr>
          <w:ilvl w:val="1"/>
          <w:numId w:val="5"/>
        </w:numPr>
        <w:ind w:left="1440" w:hanging="360"/>
        <w:rPr>
          <w:u w:val="none"/>
        </w:rPr>
      </w:pPr>
      <w:r w:rsidDel="00000000" w:rsidR="00000000" w:rsidRPr="00000000">
        <w:rPr>
          <w:rtl w:val="0"/>
        </w:rPr>
        <w:t xml:space="preserve">1:09:10 problem 2 ProducerConusmerQueue</w:t>
      </w:r>
    </w:p>
    <w:p w:rsidR="00000000" w:rsidDel="00000000" w:rsidP="00000000" w:rsidRDefault="00000000" w:rsidRPr="00000000" w14:paraId="0000027A">
      <w:pPr>
        <w:numPr>
          <w:ilvl w:val="1"/>
          <w:numId w:val="5"/>
        </w:numPr>
        <w:ind w:left="1440" w:hanging="360"/>
        <w:rPr>
          <w:u w:val="none"/>
        </w:rPr>
      </w:pPr>
      <w:r w:rsidDel="00000000" w:rsidR="00000000" w:rsidRPr="00000000">
        <w:rPr>
          <w:rtl w:val="0"/>
        </w:rPr>
        <w:t xml:space="preserve">1:21:59 sub 4 pr 1</w:t>
      </w:r>
    </w:p>
    <w:p w:rsidR="00000000" w:rsidDel="00000000" w:rsidP="00000000" w:rsidRDefault="00000000" w:rsidRPr="00000000" w14:paraId="0000027B">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2"/>
        <w:rPr/>
      </w:pPr>
      <w:bookmarkStart w:colFirst="0" w:colLast="0" w:name="_j0totwldt9be" w:id="23"/>
      <w:bookmarkEnd w:id="23"/>
      <w:r w:rsidDel="00000000" w:rsidR="00000000" w:rsidRPr="00000000">
        <w:rPr>
          <w:rtl w:val="0"/>
        </w:rPr>
        <w:t xml:space="preserve">subject 2</w:t>
      </w:r>
    </w:p>
    <w:p w:rsidR="00000000" w:rsidDel="00000000" w:rsidP="00000000" w:rsidRDefault="00000000" w:rsidRPr="00000000" w14:paraId="0000027E">
      <w:pPr>
        <w:numPr>
          <w:ilvl w:val="0"/>
          <w:numId w:val="3"/>
        </w:numPr>
        <w:ind w:left="720" w:hanging="360"/>
        <w:rPr>
          <w:u w:val="none"/>
        </w:rPr>
      </w:pPr>
      <w:hyperlink r:id="rId38">
        <w:r w:rsidDel="00000000" w:rsidR="00000000" w:rsidRPr="00000000">
          <w:rPr>
            <w:color w:val="1155cc"/>
            <w:u w:val="single"/>
            <w:rtl w:val="0"/>
          </w:rPr>
          <w:t xml:space="preserve">https://www.cs.ubbcluj.ro/~rlupsa/edu/pdp/progs/futures-demo1-with-impl.cpp</w:t>
        </w:r>
      </w:hyperlink>
      <w:r w:rsidDel="00000000" w:rsidR="00000000" w:rsidRPr="00000000">
        <w:rPr>
          <w:rtl w:val="0"/>
        </w:rPr>
        <w:t xml:space="preserve"> </w:t>
      </w:r>
    </w:p>
    <w:p w:rsidR="00000000" w:rsidDel="00000000" w:rsidP="00000000" w:rsidRDefault="00000000" w:rsidRPr="00000000" w14:paraId="0000027F">
      <w:pPr>
        <w:numPr>
          <w:ilvl w:val="0"/>
          <w:numId w:val="3"/>
        </w:numPr>
        <w:ind w:left="720" w:hanging="360"/>
        <w:rPr>
          <w:u w:val="none"/>
        </w:rPr>
      </w:pPr>
      <w:hyperlink r:id="rId39">
        <w:r w:rsidDel="00000000" w:rsidR="00000000" w:rsidRPr="00000000">
          <w:rPr>
            <w:color w:val="1155cc"/>
            <w:u w:val="single"/>
            <w:rtl w:val="0"/>
          </w:rPr>
          <w:t xml:space="preserve">https://www.cs.ubbcluj.ro/~rlupsa/edu/pdp/progs/producer-consumer.cpp</w:t>
        </w:r>
      </w:hyperlink>
      <w:r w:rsidDel="00000000" w:rsidR="00000000" w:rsidRPr="00000000">
        <w:rPr>
          <w:rtl w:val="0"/>
        </w:rPr>
        <w:t xml:space="preserve"> </w:t>
      </w:r>
    </w:p>
    <w:p w:rsidR="00000000" w:rsidDel="00000000" w:rsidP="00000000" w:rsidRDefault="00000000" w:rsidRPr="00000000" w14:paraId="00000280">
      <w:pPr>
        <w:numPr>
          <w:ilvl w:val="0"/>
          <w:numId w:val="3"/>
        </w:numPr>
        <w:ind w:left="720" w:hanging="360"/>
        <w:rPr>
          <w:u w:val="none"/>
        </w:rPr>
      </w:pPr>
      <w:hyperlink r:id="rId40">
        <w:r w:rsidDel="00000000" w:rsidR="00000000" w:rsidRPr="00000000">
          <w:rPr>
            <w:color w:val="1155cc"/>
            <w:u w:val="single"/>
            <w:rtl w:val="0"/>
          </w:rPr>
          <w:t xml:space="preserve">https://www.cs.ubbcluj.ro/~rlupsa/edu/pdp/exam-example.pdf</w:t>
        </w:r>
      </w:hyperlink>
      <w:r w:rsidDel="00000000" w:rsidR="00000000" w:rsidRPr="00000000">
        <w:rPr>
          <w:rtl w:val="0"/>
        </w:rPr>
        <w:t xml:space="preserve"> future with continuation</w:t>
      </w:r>
    </w:p>
    <w:p w:rsidR="00000000" w:rsidDel="00000000" w:rsidP="00000000" w:rsidRDefault="00000000" w:rsidRPr="00000000" w14:paraId="00000281">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282">
      <w:pPr>
        <w:pStyle w:val="Heading2"/>
        <w:rPr/>
      </w:pPr>
      <w:bookmarkStart w:colFirst="0" w:colLast="0" w:name="_ejpi4q47vosl" w:id="24"/>
      <w:bookmarkEnd w:id="24"/>
      <w:r w:rsidDel="00000000" w:rsidR="00000000" w:rsidRPr="00000000">
        <w:rPr>
          <w:rtl w:val="0"/>
        </w:rPr>
        <w:t xml:space="preserve">cheatsheets</w:t>
      </w:r>
    </w:p>
    <w:p w:rsidR="00000000" w:rsidDel="00000000" w:rsidP="00000000" w:rsidRDefault="00000000" w:rsidRPr="00000000" w14:paraId="00000283">
      <w:pPr>
        <w:numPr>
          <w:ilvl w:val="0"/>
          <w:numId w:val="8"/>
        </w:numPr>
        <w:ind w:left="720" w:hanging="360"/>
        <w:rPr>
          <w:u w:val="none"/>
        </w:rPr>
      </w:pPr>
      <w:hyperlink r:id="rId41">
        <w:r w:rsidDel="00000000" w:rsidR="00000000" w:rsidRPr="00000000">
          <w:rPr>
            <w:color w:val="0000ee"/>
            <w:u w:val="single"/>
            <w:rtl w:val="0"/>
          </w:rPr>
          <w:t xml:space="preserve">cheat sheet pdp.pdf</w:t>
        </w:r>
      </w:hyperlink>
      <w:r w:rsidDel="00000000" w:rsidR="00000000" w:rsidRPr="00000000">
        <w:rPr>
          <w:rtl w:val="0"/>
        </w:rPr>
        <w:t xml:space="preserve"> by Cristian Gherman </w:t>
      </w:r>
    </w:p>
    <w:p w:rsidR="00000000" w:rsidDel="00000000" w:rsidP="00000000" w:rsidRDefault="00000000" w:rsidRPr="00000000" w14:paraId="00000284">
      <w:pPr>
        <w:numPr>
          <w:ilvl w:val="0"/>
          <w:numId w:val="8"/>
        </w:numPr>
        <w:ind w:left="720" w:hanging="360"/>
        <w:rPr>
          <w:u w:val="none"/>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2"/>
        <w:rPr/>
      </w:pPr>
      <w:bookmarkStart w:colFirst="0" w:colLast="0" w:name="_ilhh14mkxl33" w:id="25"/>
      <w:bookmarkEnd w:id="25"/>
      <w:r w:rsidDel="00000000" w:rsidR="00000000" w:rsidRPr="00000000">
        <w:rPr>
          <w:rtl w:val="0"/>
        </w:rPr>
        <w:t xml:space="preserve">2023 subject 2 problem 1</w:t>
      </w:r>
    </w:p>
    <w:p w:rsidR="00000000" w:rsidDel="00000000" w:rsidP="00000000" w:rsidRDefault="00000000" w:rsidRPr="00000000" w14:paraId="00000288">
      <w:pPr>
        <w:rPr/>
      </w:pPr>
      <w:r w:rsidDel="00000000" w:rsidR="00000000" w:rsidRPr="00000000">
        <w:rPr>
          <w:rtl w:val="0"/>
        </w:rPr>
        <w:t xml:space="preserve">Consider the following excerpt from a program that is supposed to merge-sort a vector. The function worker() is called in all processes except process 0, the function mergeSort() is called from process 0 (and from the places described in this excerpt), the function mergeSortLocal() sorts the specified vector and the function mergeParts() merges two sorted adjacent vectors, given the pointer to the first element, the total length and the length of the first vector.</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void mergeSort(int* v, int dataSize, int myId, int nrProc) {</w:t>
      </w:r>
    </w:p>
    <w:p w:rsidR="00000000" w:rsidDel="00000000" w:rsidP="00000000" w:rsidRDefault="00000000" w:rsidRPr="00000000" w14:paraId="0000028B">
      <w:pPr>
        <w:rPr/>
      </w:pPr>
      <w:r w:rsidDel="00000000" w:rsidR="00000000" w:rsidRPr="00000000">
        <w:rPr>
          <w:rtl w:val="0"/>
        </w:rPr>
        <w:t xml:space="preserve">    if (nrProc == 1) {</w:t>
      </w:r>
    </w:p>
    <w:p w:rsidR="00000000" w:rsidDel="00000000" w:rsidP="00000000" w:rsidRDefault="00000000" w:rsidRPr="00000000" w14:paraId="0000028C">
      <w:pPr>
        <w:rPr/>
      </w:pPr>
      <w:r w:rsidDel="00000000" w:rsidR="00000000" w:rsidRPr="00000000">
        <w:rPr>
          <w:rtl w:val="0"/>
        </w:rPr>
        <w:t xml:space="preserve">        mergeSortLocal(v, dataSize);</w:t>
      </w:r>
    </w:p>
    <w:p w:rsidR="00000000" w:rsidDel="00000000" w:rsidP="00000000" w:rsidRDefault="00000000" w:rsidRPr="00000000" w14:paraId="0000028D">
      <w:pPr>
        <w:rPr/>
      </w:pPr>
      <w:r w:rsidDel="00000000" w:rsidR="00000000" w:rsidRPr="00000000">
        <w:rPr>
          <w:rtl w:val="0"/>
        </w:rPr>
        <w:t xml:space="preserve">    } else {</w:t>
      </w:r>
    </w:p>
    <w:p w:rsidR="00000000" w:rsidDel="00000000" w:rsidP="00000000" w:rsidRDefault="00000000" w:rsidRPr="00000000" w14:paraId="0000028E">
      <w:pPr>
        <w:rPr/>
      </w:pPr>
      <w:r w:rsidDel="00000000" w:rsidR="00000000" w:rsidRPr="00000000">
        <w:rPr>
          <w:rtl w:val="0"/>
        </w:rPr>
        <w:t xml:space="preserve">        int halfLen = dataSize / 2;</w:t>
      </w:r>
    </w:p>
    <w:p w:rsidR="00000000" w:rsidDel="00000000" w:rsidP="00000000" w:rsidRDefault="00000000" w:rsidRPr="00000000" w14:paraId="0000028F">
      <w:pPr>
        <w:rPr/>
      </w:pPr>
      <w:r w:rsidDel="00000000" w:rsidR="00000000" w:rsidRPr="00000000">
        <w:rPr>
          <w:rtl w:val="0"/>
        </w:rPr>
        <w:t xml:space="preserve">        int halfProc = (nrProc+1) / 2;</w:t>
      </w:r>
    </w:p>
    <w:p w:rsidR="00000000" w:rsidDel="00000000" w:rsidP="00000000" w:rsidRDefault="00000000" w:rsidRPr="00000000" w14:paraId="00000290">
      <w:pPr>
        <w:rPr/>
      </w:pPr>
      <w:r w:rsidDel="00000000" w:rsidR="00000000" w:rsidRPr="00000000">
        <w:rPr>
          <w:rtl w:val="0"/>
        </w:rPr>
        <w:t xml:space="preserve">        int child = myId+halfProc;</w:t>
      </w:r>
    </w:p>
    <w:p w:rsidR="00000000" w:rsidDel="00000000" w:rsidP="00000000" w:rsidRDefault="00000000" w:rsidRPr="00000000" w14:paraId="00000291">
      <w:pPr>
        <w:rPr/>
      </w:pPr>
      <w:r w:rsidDel="00000000" w:rsidR="00000000" w:rsidRPr="00000000">
        <w:rPr>
          <w:rtl w:val="0"/>
        </w:rPr>
        <w:t xml:space="preserve">        MPI_Ssend(&amp;halfLen, 1, MPI_INT, child, 1, MPI_COM_WORLD);</w:t>
      </w:r>
    </w:p>
    <w:p w:rsidR="00000000" w:rsidDel="00000000" w:rsidP="00000000" w:rsidRDefault="00000000" w:rsidRPr="00000000" w14:paraId="00000292">
      <w:pPr>
        <w:rPr/>
      </w:pPr>
      <w:r w:rsidDel="00000000" w:rsidR="00000000" w:rsidRPr="00000000">
        <w:rPr>
          <w:rtl w:val="0"/>
        </w:rPr>
        <w:t xml:space="preserve">        MPI_Ssend(&amp;halfProc, 1, MPI_INT, child, 2, MPI_COM_WORLD);</w:t>
      </w:r>
    </w:p>
    <w:p w:rsidR="00000000" w:rsidDel="00000000" w:rsidP="00000000" w:rsidRDefault="00000000" w:rsidRPr="00000000" w14:paraId="00000293">
      <w:pPr>
        <w:rPr/>
      </w:pPr>
      <w:r w:rsidDel="00000000" w:rsidR="00000000" w:rsidRPr="00000000">
        <w:rPr>
          <w:rtl w:val="0"/>
        </w:rPr>
        <w:t xml:space="preserve">        MPI_Ssend(v, halfSize, MPI_INT, child, 3, MPI_COM_WORLD);</w:t>
      </w:r>
    </w:p>
    <w:p w:rsidR="00000000" w:rsidDel="00000000" w:rsidP="00000000" w:rsidRDefault="00000000" w:rsidRPr="00000000" w14:paraId="00000294">
      <w:pPr>
        <w:rPr/>
      </w:pPr>
      <w:r w:rsidDel="00000000" w:rsidR="00000000" w:rsidRPr="00000000">
        <w:rPr>
          <w:rtl w:val="0"/>
        </w:rPr>
        <w:t xml:space="preserve">        mergeSort(v+halfSize, halfSize, myId, nrProc-halfProc);</w:t>
      </w:r>
    </w:p>
    <w:p w:rsidR="00000000" w:rsidDel="00000000" w:rsidP="00000000" w:rsidRDefault="00000000" w:rsidRPr="00000000" w14:paraId="00000295">
      <w:pPr>
        <w:rPr/>
      </w:pPr>
      <w:r w:rsidDel="00000000" w:rsidR="00000000" w:rsidRPr="00000000">
        <w:rPr>
          <w:rtl w:val="0"/>
        </w:rPr>
        <w:t xml:space="preserve">        MPI_Recv(v, halfSize, MPI_INT, child, 4, MPI_COMM_WORLD, MPI_STATUS_IGNORE);</w:t>
      </w:r>
    </w:p>
    <w:p w:rsidR="00000000" w:rsidDel="00000000" w:rsidP="00000000" w:rsidRDefault="00000000" w:rsidRPr="00000000" w14:paraId="00000296">
      <w:pPr>
        <w:rPr/>
      </w:pPr>
      <w:r w:rsidDel="00000000" w:rsidR="00000000" w:rsidRPr="00000000">
        <w:rPr>
          <w:rtl w:val="0"/>
        </w:rPr>
        <w:t xml:space="preserve">        mergeParts(v, dataSize, halfSize);</w:t>
      </w:r>
    </w:p>
    <w:p w:rsidR="00000000" w:rsidDel="00000000" w:rsidP="00000000" w:rsidRDefault="00000000" w:rsidRPr="00000000" w14:paraId="00000297">
      <w:pPr>
        <w:rPr/>
      </w:pPr>
      <w:r w:rsidDel="00000000" w:rsidR="00000000" w:rsidRPr="00000000">
        <w:rPr>
          <w:rtl w:val="0"/>
        </w:rPr>
        <w:t xml:space="preserve">    }</w:t>
      </w:r>
    </w:p>
    <w:p w:rsidR="00000000" w:rsidDel="00000000" w:rsidP="00000000" w:rsidRDefault="00000000" w:rsidRPr="00000000" w14:paraId="00000298">
      <w:pPr>
        <w:rPr/>
      </w:pPr>
      <w:r w:rsidDel="00000000" w:rsidR="00000000" w:rsidRPr="00000000">
        <w:rPr>
          <w:rtl w:val="0"/>
        </w:rPr>
        <w:t xml:space="preserve">}</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void worker(int myId) {</w:t>
      </w:r>
    </w:p>
    <w:p w:rsidR="00000000" w:rsidDel="00000000" w:rsidP="00000000" w:rsidRDefault="00000000" w:rsidRPr="00000000" w14:paraId="0000029B">
      <w:pPr>
        <w:rPr/>
      </w:pPr>
      <w:r w:rsidDel="00000000" w:rsidR="00000000" w:rsidRPr="00000000">
        <w:rPr>
          <w:rtl w:val="0"/>
        </w:rPr>
        <w:t xml:space="preserve">    MPI_Status status;</w:t>
      </w:r>
    </w:p>
    <w:p w:rsidR="00000000" w:rsidDel="00000000" w:rsidP="00000000" w:rsidRDefault="00000000" w:rsidRPr="00000000" w14:paraId="0000029C">
      <w:pPr>
        <w:rPr/>
      </w:pPr>
      <w:r w:rsidDel="00000000" w:rsidR="00000000" w:rsidRPr="00000000">
        <w:rPr>
          <w:rtl w:val="0"/>
        </w:rPr>
        <w:t xml:space="preserve">    int dataSize, nrProc;</w:t>
      </w:r>
    </w:p>
    <w:p w:rsidR="00000000" w:rsidDel="00000000" w:rsidP="00000000" w:rsidRDefault="00000000" w:rsidRPr="00000000" w14:paraId="0000029D">
      <w:pPr>
        <w:rPr/>
      </w:pPr>
      <w:r w:rsidDel="00000000" w:rsidR="00000000" w:rsidRPr="00000000">
        <w:rPr>
          <w:rtl w:val="0"/>
        </w:rPr>
        <w:t xml:space="preserve">    MPI_Recv(&amp;dataSize, 1, MPI_INT, MPI_ANY_SOURCE, 1, MPI_COMM_WORLD, &amp;status);</w:t>
      </w:r>
    </w:p>
    <w:p w:rsidR="00000000" w:rsidDel="00000000" w:rsidP="00000000" w:rsidRDefault="00000000" w:rsidRPr="00000000" w14:paraId="0000029E">
      <w:pPr>
        <w:rPr/>
      </w:pPr>
      <w:r w:rsidDel="00000000" w:rsidR="00000000" w:rsidRPr="00000000">
        <w:rPr>
          <w:rtl w:val="0"/>
        </w:rPr>
        <w:t xml:space="preserve">    auto parent = status.MPI_SOURCE;</w:t>
      </w:r>
    </w:p>
    <w:p w:rsidR="00000000" w:rsidDel="00000000" w:rsidP="00000000" w:rsidRDefault="00000000" w:rsidRPr="00000000" w14:paraId="0000029F">
      <w:pPr>
        <w:rPr/>
      </w:pPr>
      <w:r w:rsidDel="00000000" w:rsidR="00000000" w:rsidRPr="00000000">
        <w:rPr>
          <w:rtl w:val="0"/>
        </w:rPr>
        <w:t xml:space="preserve">    MPI_Recv(&amp;nrProc, 1, MPI_INT, parent, 3, MPI_COMM_WORLD, MPI_STATUS_IGNORE);</w:t>
      </w:r>
    </w:p>
    <w:p w:rsidR="00000000" w:rsidDel="00000000" w:rsidP="00000000" w:rsidRDefault="00000000" w:rsidRPr="00000000" w14:paraId="000002A0">
      <w:pPr>
        <w:rPr/>
      </w:pPr>
      <w:r w:rsidDel="00000000" w:rsidR="00000000" w:rsidRPr="00000000">
        <w:rPr>
          <w:rtl w:val="0"/>
        </w:rPr>
        <w:t xml:space="preserve">    std::vector v(dataSize);</w:t>
      </w:r>
    </w:p>
    <w:p w:rsidR="00000000" w:rsidDel="00000000" w:rsidP="00000000" w:rsidRDefault="00000000" w:rsidRPr="00000000" w14:paraId="000002A1">
      <w:pPr>
        <w:rPr/>
      </w:pPr>
      <w:r w:rsidDel="00000000" w:rsidR="00000000" w:rsidRPr="00000000">
        <w:rPr>
          <w:rtl w:val="0"/>
        </w:rPr>
        <w:t xml:space="preserve">    MPI_Recv(v.data(), dataSize, MPI_INIT, parent, 3, MPI_COMM_WORLD, MPI_STATUS_IGNORE);</w:t>
      </w:r>
    </w:p>
    <w:p w:rsidR="00000000" w:rsidDel="00000000" w:rsidP="00000000" w:rsidRDefault="00000000" w:rsidRPr="00000000" w14:paraId="000002A2">
      <w:pPr>
        <w:rPr/>
      </w:pPr>
      <w:r w:rsidDel="00000000" w:rsidR="00000000" w:rsidRPr="00000000">
        <w:rPr>
          <w:rtl w:val="0"/>
        </w:rPr>
        <w:t xml:space="preserve">    mergeSort(v.data(), dataSize, myId, nrProc);</w:t>
      </w:r>
    </w:p>
    <w:p w:rsidR="00000000" w:rsidDel="00000000" w:rsidP="00000000" w:rsidRDefault="00000000" w:rsidRPr="00000000" w14:paraId="000002A3">
      <w:pPr>
        <w:rPr/>
      </w:pPr>
      <w:r w:rsidDel="00000000" w:rsidR="00000000" w:rsidRPr="00000000">
        <w:rPr>
          <w:rtl w:val="0"/>
        </w:rPr>
        <w:t xml:space="preserve">    MPI_Ssend(v.data(), dataSize, MPI_INT, parent, 3, MPI_COMM_WORLD);</w:t>
      </w:r>
    </w:p>
    <w:p w:rsidR="00000000" w:rsidDel="00000000" w:rsidP="00000000" w:rsidRDefault="00000000" w:rsidRPr="00000000" w14:paraId="000002A4">
      <w:pPr>
        <w:rPr/>
      </w:pPr>
      <w:r w:rsidDel="00000000" w:rsidR="00000000" w:rsidRPr="00000000">
        <w:rPr>
          <w:rtl w:val="0"/>
        </w:rPr>
        <w:t xml:space="preserve">}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Which of the following issues are present? Describe the changes needed to solve them.</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A: the application can deadlock if the length of the vector is smaller than the number of MPI processes.</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B: the application can produce a wrong result if the input vector size is not a power of 2.</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C: some worker processes are not used if the number of processes is not a power of 2.</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D: the application can deadlock if the number of processes is not a power of 2.</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1"/>
        <w:rPr/>
      </w:pPr>
      <w:bookmarkStart w:colFirst="0" w:colLast="0" w:name="_4ub71mciwx1h" w:id="26"/>
      <w:bookmarkEnd w:id="26"/>
      <w:r w:rsidDel="00000000" w:rsidR="00000000" w:rsidRPr="00000000">
        <w:rPr>
          <w:rtl w:val="0"/>
        </w:rPr>
        <w:t xml:space="preserve">EOF</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cs.ubbcluj.ro/~rlupsa/edu/pdp/exam-example.pdf" TargetMode="External"/><Relationship Id="rId20" Type="http://schemas.openxmlformats.org/officeDocument/2006/relationships/image" Target="media/image1.png"/><Relationship Id="rId41" Type="http://schemas.openxmlformats.org/officeDocument/2006/relationships/hyperlink" Target="https://drive.google.com/file/d/1tBKyO1b_8KBaTKQ05OrynQ-OC8S8Y6l_/view" TargetMode="External"/><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0.png"/><Relationship Id="rId25" Type="http://schemas.openxmlformats.org/officeDocument/2006/relationships/image" Target="media/image6.png"/><Relationship Id="rId28" Type="http://schemas.openxmlformats.org/officeDocument/2006/relationships/image" Target="media/image1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www.cs.ubbcluj.ro/~rlupsa/edu/pdp/" TargetMode="External"/><Relationship Id="rId29" Type="http://schemas.openxmlformats.org/officeDocument/2006/relationships/image" Target="media/image24.png"/><Relationship Id="rId7" Type="http://schemas.openxmlformats.org/officeDocument/2006/relationships/hyperlink" Target="https://en.wikipedia.org/wiki/Sharpe_(TV_series)" TargetMode="External"/><Relationship Id="rId8" Type="http://schemas.openxmlformats.org/officeDocument/2006/relationships/hyperlink" Target="https://www.youtube.com/watch?v=AaZ_RSt0KP8" TargetMode="External"/><Relationship Id="rId31" Type="http://schemas.openxmlformats.org/officeDocument/2006/relationships/image" Target="media/image3.png"/><Relationship Id="rId30" Type="http://schemas.openxmlformats.org/officeDocument/2006/relationships/image" Target="media/image17.png"/><Relationship Id="rId11" Type="http://schemas.openxmlformats.org/officeDocument/2006/relationships/image" Target="media/image8.png"/><Relationship Id="rId33" Type="http://schemas.openxmlformats.org/officeDocument/2006/relationships/image" Target="media/image22.png"/><Relationship Id="rId10" Type="http://schemas.openxmlformats.org/officeDocument/2006/relationships/hyperlink" Target="https://www.connectedpapers.com/" TargetMode="External"/><Relationship Id="rId32" Type="http://schemas.openxmlformats.org/officeDocument/2006/relationships/image" Target="media/image14.png"/><Relationship Id="rId13" Type="http://schemas.openxmlformats.org/officeDocument/2006/relationships/image" Target="media/image4.png"/><Relationship Id="rId35" Type="http://schemas.openxmlformats.org/officeDocument/2006/relationships/hyperlink" Target="https://github.com/alexovidiupopa/pdp/tree/main/exam-workspace/src/ro/alexpopa/mpi" TargetMode="External"/><Relationship Id="rId12" Type="http://schemas.openxmlformats.org/officeDocument/2006/relationships/image" Target="media/image7.png"/><Relationship Id="rId34" Type="http://schemas.openxmlformats.org/officeDocument/2006/relationships/hyperlink" Target="https://jaylorch.net/brainteasers/ThePrisonersAndTheSwitch/" TargetMode="External"/><Relationship Id="rId15" Type="http://schemas.openxmlformats.org/officeDocument/2006/relationships/image" Target="media/image21.png"/><Relationship Id="rId37" Type="http://schemas.openxmlformats.org/officeDocument/2006/relationships/hyperlink" Target="https://ubbcluj-my.sharepoint.com/personal/tudor_jinga_stud_ubbcluj_ro/_layouts/15/stream.aspx?id=%2Fpersonal%2Ftudor%5Fjinga%5Fstud%5Fubbcluj%5Fro%2FDocuments%2FStudy%20Sessions%2FPDP%2Emkv&amp;ga=1" TargetMode="External"/><Relationship Id="rId14" Type="http://schemas.openxmlformats.org/officeDocument/2006/relationships/image" Target="media/image2.png"/><Relationship Id="rId36" Type="http://schemas.openxmlformats.org/officeDocument/2006/relationships/hyperlink" Target="https://drive.google.com/drive/u/0/folders/1IHZ5hf_QVIsO62ndMVJkH8r-P9h2Vpro" TargetMode="External"/><Relationship Id="rId17" Type="http://schemas.openxmlformats.org/officeDocument/2006/relationships/image" Target="media/image13.png"/><Relationship Id="rId39" Type="http://schemas.openxmlformats.org/officeDocument/2006/relationships/hyperlink" Target="https://www.cs.ubbcluj.ro/~rlupsa/edu/pdp/progs/producer-consumer.cpp" TargetMode="External"/><Relationship Id="rId16" Type="http://schemas.openxmlformats.org/officeDocument/2006/relationships/image" Target="media/image18.png"/><Relationship Id="rId38" Type="http://schemas.openxmlformats.org/officeDocument/2006/relationships/hyperlink" Target="https://www.cs.ubbcluj.ro/~rlupsa/edu/pdp/progs/futures-demo1-with-impl.cpp" TargetMode="External"/><Relationship Id="rId19" Type="http://schemas.openxmlformats.org/officeDocument/2006/relationships/image" Target="media/image23.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